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CA7BAF" w:rsidRPr="00EB190A" w:rsidRDefault="00CA7BAF" w:rsidP="00CA7BAF">
      <w:pPr>
        <w:ind w:left="142"/>
        <w:rPr>
          <w:rPrChange w:id="0" w:author="BWOJCIK" w:date="2015-10-30T10:40:00Z">
            <w:rPr>
              <w:noProof/>
            </w:rPr>
          </w:rPrChange>
        </w:rPr>
      </w:pPr>
      <w:r w:rsidRPr="00EB190A">
        <w:rPr>
          <w:rPrChange w:id="1" w:author="BWOJCIK" w:date="2015-10-30T10:40:00Z">
            <w:rPr>
              <w:noProof/>
            </w:rPr>
          </w:rPrChange>
        </w:rPr>
        <w:t xml:space="preserve"># heartbeat </w:t>
      </w:r>
    </w:p>
    <w:p w:rsidR="00CA7BAF" w:rsidRPr="00EB190A" w:rsidRDefault="00CA7BAF" w:rsidP="00CA7BAF">
      <w:pPr>
        <w:ind w:left="142"/>
        <w:rPr>
          <w:rPrChange w:id="2" w:author="BWOJCIK" w:date="2015-10-30T10:40:00Z">
            <w:rPr>
              <w:noProof/>
            </w:rPr>
          </w:rPrChange>
        </w:rPr>
      </w:pPr>
    </w:p>
    <w:p w:rsidR="00CA7BAF" w:rsidRPr="00EB190A" w:rsidRDefault="00CA7BAF" w:rsidP="00CA7BAF">
      <w:pPr>
        <w:ind w:left="142"/>
        <w:rPr>
          <w:rPrChange w:id="3" w:author="BWOJCIK" w:date="2015-10-30T10:40:00Z">
            <w:rPr>
              <w:noProof/>
            </w:rPr>
          </w:rPrChange>
        </w:rPr>
      </w:pPr>
      <w:r w:rsidRPr="00EB190A">
        <w:rPr>
          <w:rPrChange w:id="4" w:author="BWOJCIK" w:date="2015-10-30T10:40:00Z">
            <w:rPr>
              <w:noProof/>
            </w:rPr>
          </w:rPrChange>
        </w:rPr>
        <w:t xml:space="preserve">Heartbeat is an application that checks if instance of both Jenkins and Selenium-Grid are </w:t>
      </w:r>
      <w:proofErr w:type="spellStart"/>
      <w:r w:rsidRPr="00EB190A">
        <w:rPr>
          <w:rPrChange w:id="5" w:author="BWOJCIK" w:date="2015-10-30T10:40:00Z">
            <w:rPr>
              <w:noProof/>
            </w:rPr>
          </w:rPrChange>
        </w:rPr>
        <w:t>avaliable</w:t>
      </w:r>
      <w:proofErr w:type="spellEnd"/>
      <w:r w:rsidRPr="00EB190A">
        <w:rPr>
          <w:rPrChange w:id="6" w:author="BWOJCIK" w:date="2015-10-30T10:40:00Z">
            <w:rPr>
              <w:noProof/>
            </w:rPr>
          </w:rPrChange>
        </w:rPr>
        <w:t xml:space="preserve"> to use </w:t>
      </w:r>
    </w:p>
    <w:p w:rsidR="00CA7BAF" w:rsidRPr="00EB190A" w:rsidRDefault="00CA7BAF" w:rsidP="00CA7BAF">
      <w:pPr>
        <w:ind w:left="142"/>
        <w:rPr>
          <w:rPrChange w:id="7" w:author="BWOJCIK" w:date="2015-10-30T10:40:00Z">
            <w:rPr>
              <w:noProof/>
            </w:rPr>
          </w:rPrChange>
        </w:rPr>
      </w:pPr>
    </w:p>
    <w:p w:rsidR="00CA7BAF" w:rsidRPr="00EB190A" w:rsidRDefault="00CA7BAF" w:rsidP="00CA7BAF">
      <w:pPr>
        <w:ind w:left="142"/>
        <w:rPr>
          <w:rPrChange w:id="8" w:author="BWOJCIK" w:date="2015-10-30T10:40:00Z">
            <w:rPr>
              <w:noProof/>
            </w:rPr>
          </w:rPrChange>
        </w:rPr>
      </w:pPr>
      <w:r w:rsidRPr="00EB190A">
        <w:rPr>
          <w:rPrChange w:id="9" w:author="BWOJCIK" w:date="2015-10-30T10:40:00Z">
            <w:rPr>
              <w:noProof/>
            </w:rPr>
          </w:rPrChange>
        </w:rPr>
        <w:t>### Configuration</w:t>
      </w:r>
    </w:p>
    <w:p w:rsidR="00CA7BAF" w:rsidRPr="00EB190A" w:rsidRDefault="00CA7BAF" w:rsidP="00CA7BAF">
      <w:pPr>
        <w:ind w:left="142"/>
        <w:rPr>
          <w:rPrChange w:id="10" w:author="BWOJCIK" w:date="2015-10-30T10:40:00Z">
            <w:rPr>
              <w:noProof/>
            </w:rPr>
          </w:rPrChange>
        </w:rPr>
      </w:pPr>
      <w:r w:rsidRPr="00EB190A">
        <w:rPr>
          <w:rPrChange w:id="11" w:author="BWOJCIK" w:date="2015-10-30T10:40:00Z">
            <w:rPr>
              <w:noProof/>
            </w:rPr>
          </w:rPrChange>
        </w:rPr>
        <w:t>Configuration of Jenkins, Selenium-Grid heartbeat service:</w:t>
      </w:r>
    </w:p>
    <w:p w:rsidR="00CA7BAF" w:rsidRPr="00EB190A" w:rsidRDefault="00CA7BAF" w:rsidP="00CA7BAF">
      <w:pPr>
        <w:ind w:left="142"/>
        <w:rPr>
          <w:rPrChange w:id="12" w:author="BWOJCIK" w:date="2015-10-30T10:40:00Z">
            <w:rPr>
              <w:noProof/>
            </w:rPr>
          </w:rPrChange>
        </w:rPr>
      </w:pPr>
    </w:p>
    <w:p w:rsidR="00CA7BAF" w:rsidRPr="00EB190A" w:rsidRDefault="00EB190A" w:rsidP="00D4334D">
      <w:pPr>
        <w:pStyle w:val="ListParagraph"/>
        <w:numPr>
          <w:ilvl w:val="0"/>
          <w:numId w:val="2"/>
        </w:numPr>
        <w:rPr>
          <w:rPrChange w:id="13" w:author="BWOJCIK" w:date="2015-10-30T10:40:00Z">
            <w:rPr>
              <w:noProof/>
            </w:rPr>
          </w:rPrChange>
        </w:rPr>
      </w:pPr>
      <w:r w:rsidRPr="00EB190A">
        <w:rPr>
          <w:rPrChange w:id="14" w:author="BWOJCIK" w:date="2015-10-30T10:40:00Z">
            <w:rPr>
              <w:noProof/>
            </w:rPr>
          </w:rPrChange>
        </w:rPr>
        <w:t xml:space="preserve">unzip </w:t>
      </w:r>
      <w:ins w:id="15" w:author="BWOJCIK" w:date="2015-10-30T10:37:00Z">
        <w:r w:rsidRPr="00EB190A">
          <w:rPr>
            <w:rPrChange w:id="16" w:author="BWOJCIK" w:date="2015-10-30T10:40:00Z">
              <w:rPr>
                <w:noProof/>
              </w:rPr>
            </w:rPrChange>
          </w:rPr>
          <w:t>H</w:t>
        </w:r>
      </w:ins>
      <w:r w:rsidR="00CA7BAF" w:rsidRPr="00EB190A">
        <w:rPr>
          <w:rPrChange w:id="17" w:author="BWOJCIK" w:date="2015-10-30T10:40:00Z">
            <w:rPr>
              <w:noProof/>
            </w:rPr>
          </w:rPrChange>
        </w:rPr>
        <w:t>eartbeat</w:t>
      </w:r>
      <w:ins w:id="18" w:author="BWOJCIK" w:date="2015-10-30T10:37:00Z">
        <w:r w:rsidRPr="00EB190A">
          <w:rPr>
            <w:rPrChange w:id="19" w:author="BWOJCIK" w:date="2015-10-30T10:40:00Z">
              <w:rPr>
                <w:noProof/>
              </w:rPr>
            </w:rPrChange>
          </w:rPr>
          <w:t>_</w:t>
        </w:r>
      </w:ins>
      <w:ins w:id="20" w:author="BWOJCIK" w:date="2015-10-30T10:38:00Z">
        <w:r w:rsidRPr="00EB190A">
          <w:rPr>
            <w:rPrChange w:id="21" w:author="BWOJCIK" w:date="2015-10-30T10:40:00Z">
              <w:rPr>
                <w:noProof/>
              </w:rPr>
            </w:rPrChange>
          </w:rPr>
          <w:t>service</w:t>
        </w:r>
      </w:ins>
      <w:r w:rsidR="00CA7BAF" w:rsidRPr="00EB190A">
        <w:rPr>
          <w:rPrChange w:id="22" w:author="BWOJCIK" w:date="2015-10-30T10:40:00Z">
            <w:rPr>
              <w:noProof/>
            </w:rPr>
          </w:rPrChange>
        </w:rPr>
        <w:t xml:space="preserve">.zip archive </w:t>
      </w:r>
    </w:p>
    <w:p w:rsidR="00CA7BAF" w:rsidRPr="00EB190A" w:rsidRDefault="00CA7BAF" w:rsidP="00D4334D">
      <w:pPr>
        <w:pStyle w:val="ListParagraph"/>
        <w:numPr>
          <w:ilvl w:val="0"/>
          <w:numId w:val="2"/>
        </w:numPr>
        <w:rPr>
          <w:rPrChange w:id="23" w:author="BWOJCIK" w:date="2015-10-30T10:40:00Z">
            <w:rPr>
              <w:noProof/>
            </w:rPr>
          </w:rPrChange>
        </w:rPr>
      </w:pPr>
      <w:r w:rsidRPr="00EB190A">
        <w:rPr>
          <w:rPrChange w:id="24" w:author="BWOJCIK" w:date="2015-10-30T10:40:00Z">
            <w:rPr>
              <w:noProof/>
            </w:rPr>
          </w:rPrChange>
        </w:rPr>
        <w:t>inside there are files:</w:t>
      </w:r>
    </w:p>
    <w:p w:rsidR="00CA7BAF" w:rsidRPr="00EB190A" w:rsidRDefault="00CA7BAF" w:rsidP="00D4334D">
      <w:pPr>
        <w:pStyle w:val="ListParagraph"/>
        <w:numPr>
          <w:ilvl w:val="1"/>
          <w:numId w:val="2"/>
        </w:numPr>
        <w:rPr>
          <w:rPrChange w:id="25" w:author="BWOJCIK" w:date="2015-10-30T10:40:00Z">
            <w:rPr>
              <w:noProof/>
            </w:rPr>
          </w:rPrChange>
        </w:rPr>
      </w:pPr>
      <w:r w:rsidRPr="00EB190A">
        <w:rPr>
          <w:rPrChange w:id="26" w:author="BWOJCIK" w:date="2015-10-30T10:40:00Z">
            <w:rPr>
              <w:noProof/>
            </w:rPr>
          </w:rPrChange>
        </w:rPr>
        <w:t xml:space="preserve">- </w:t>
      </w:r>
      <w:ins w:id="27" w:author="BWOJCIK" w:date="2015-10-30T11:47:00Z">
        <w:r w:rsidR="00A16BE8">
          <w:t>H</w:t>
        </w:r>
      </w:ins>
      <w:del w:id="28" w:author="BWOJCIK" w:date="2015-10-30T11:47:00Z">
        <w:r w:rsidRPr="00EB190A" w:rsidDel="00A16BE8">
          <w:rPr>
            <w:rPrChange w:id="29" w:author="BWOJCIK" w:date="2015-10-30T10:40:00Z">
              <w:rPr>
                <w:noProof/>
              </w:rPr>
            </w:rPrChange>
          </w:rPr>
          <w:delText>h</w:delText>
        </w:r>
      </w:del>
      <w:r w:rsidRPr="00EB190A">
        <w:rPr>
          <w:rPrChange w:id="30" w:author="BWOJCIK" w:date="2015-10-30T10:40:00Z">
            <w:rPr>
              <w:noProof/>
            </w:rPr>
          </w:rPrChange>
        </w:rPr>
        <w:t>ear</w:t>
      </w:r>
      <w:r w:rsidR="00D4334D" w:rsidRPr="00EB190A">
        <w:rPr>
          <w:rPrChange w:id="31" w:author="BWOJCIK" w:date="2015-10-30T10:40:00Z">
            <w:rPr>
              <w:noProof/>
            </w:rPr>
          </w:rPrChange>
        </w:rPr>
        <w:t>tbeat</w:t>
      </w:r>
      <w:ins w:id="32" w:author="BWOJCIK" w:date="2015-10-30T11:47:00Z">
        <w:r w:rsidR="00A16BE8">
          <w:t>Service</w:t>
        </w:r>
      </w:ins>
      <w:r w:rsidR="00D4334D" w:rsidRPr="00EB190A">
        <w:rPr>
          <w:rPrChange w:id="33" w:author="BWOJCIK" w:date="2015-10-30T10:40:00Z">
            <w:rPr>
              <w:noProof/>
            </w:rPr>
          </w:rPrChange>
        </w:rPr>
        <w:t xml:space="preserve">.jar </w:t>
      </w:r>
      <w:r w:rsidRPr="00EB190A">
        <w:rPr>
          <w:rPrChange w:id="34" w:author="BWOJCIK" w:date="2015-10-30T10:40:00Z">
            <w:rPr>
              <w:noProof/>
            </w:rPr>
          </w:rPrChange>
        </w:rPr>
        <w:t xml:space="preserve">=&gt; application that checks </w:t>
      </w:r>
      <w:proofErr w:type="spellStart"/>
      <w:r w:rsidRPr="00EB190A">
        <w:rPr>
          <w:rPrChange w:id="35" w:author="BWOJCIK" w:date="2015-10-30T10:40:00Z">
            <w:rPr>
              <w:noProof/>
            </w:rPr>
          </w:rPrChange>
        </w:rPr>
        <w:t>wheather</w:t>
      </w:r>
      <w:proofErr w:type="spellEnd"/>
      <w:r w:rsidRPr="00EB190A">
        <w:rPr>
          <w:rPrChange w:id="36" w:author="BWOJCIK" w:date="2015-10-30T10:40:00Z">
            <w:rPr>
              <w:noProof/>
            </w:rPr>
          </w:rPrChange>
        </w:rPr>
        <w:t xml:space="preserve"> Jenkins or Selenium-Grid are working</w:t>
      </w:r>
    </w:p>
    <w:p w:rsidR="00CA7BAF" w:rsidRPr="00EB190A" w:rsidRDefault="00D4334D" w:rsidP="00D4334D">
      <w:pPr>
        <w:pStyle w:val="ListParagraph"/>
        <w:numPr>
          <w:ilvl w:val="1"/>
          <w:numId w:val="2"/>
        </w:numPr>
        <w:rPr>
          <w:rPrChange w:id="37" w:author="BWOJCIK" w:date="2015-10-30T10:40:00Z">
            <w:rPr>
              <w:noProof/>
            </w:rPr>
          </w:rPrChange>
        </w:rPr>
      </w:pPr>
      <w:r w:rsidRPr="00EB190A">
        <w:rPr>
          <w:rPrChange w:id="38" w:author="BWOJCIK" w:date="2015-10-30T10:40:00Z">
            <w:rPr>
              <w:noProof/>
            </w:rPr>
          </w:rPrChange>
        </w:rPr>
        <w:t xml:space="preserve">- </w:t>
      </w:r>
      <w:proofErr w:type="spellStart"/>
      <w:r w:rsidRPr="00EB190A">
        <w:rPr>
          <w:rPrChange w:id="39" w:author="BWOJCIK" w:date="2015-10-30T10:40:00Z">
            <w:rPr>
              <w:noProof/>
            </w:rPr>
          </w:rPrChange>
        </w:rPr>
        <w:t>jenkins</w:t>
      </w:r>
      <w:del w:id="40" w:author="BWOJCIK" w:date="2015-10-30T11:47:00Z">
        <w:r w:rsidRPr="00EB190A" w:rsidDel="00A16BE8">
          <w:rPr>
            <w:rPrChange w:id="41" w:author="BWOJCIK" w:date="2015-10-30T10:40:00Z">
              <w:rPr>
                <w:noProof/>
              </w:rPr>
            </w:rPrChange>
          </w:rPr>
          <w:delText>.config</w:delText>
        </w:r>
      </w:del>
      <w:r w:rsidRPr="00EB190A">
        <w:rPr>
          <w:rPrChange w:id="42" w:author="BWOJCIK" w:date="2015-10-30T10:40:00Z">
            <w:rPr>
              <w:noProof/>
            </w:rPr>
          </w:rPrChange>
        </w:rPr>
        <w:t>.json</w:t>
      </w:r>
      <w:proofErr w:type="spellEnd"/>
      <w:r w:rsidRPr="00EB190A">
        <w:rPr>
          <w:rPrChange w:id="43" w:author="BWOJCIK" w:date="2015-10-30T10:40:00Z">
            <w:rPr>
              <w:noProof/>
            </w:rPr>
          </w:rPrChange>
        </w:rPr>
        <w:t xml:space="preserve">  </w:t>
      </w:r>
      <w:r w:rsidR="00CA7BAF" w:rsidRPr="00EB190A">
        <w:rPr>
          <w:rPrChange w:id="44" w:author="BWOJCIK" w:date="2015-10-30T10:40:00Z">
            <w:rPr>
              <w:noProof/>
            </w:rPr>
          </w:rPrChange>
        </w:rPr>
        <w:t xml:space="preserve">=&gt; configuration file with </w:t>
      </w:r>
      <w:proofErr w:type="spellStart"/>
      <w:r w:rsidR="00CA7BAF" w:rsidRPr="00EB190A">
        <w:rPr>
          <w:rPrChange w:id="45" w:author="BWOJCIK" w:date="2015-10-30T10:40:00Z">
            <w:rPr>
              <w:noProof/>
            </w:rPr>
          </w:rPrChange>
        </w:rPr>
        <w:t>json</w:t>
      </w:r>
      <w:proofErr w:type="spellEnd"/>
      <w:r w:rsidR="00CA7BAF" w:rsidRPr="00EB190A">
        <w:rPr>
          <w:rPrChange w:id="46" w:author="BWOJCIK" w:date="2015-10-30T10:40:00Z">
            <w:rPr>
              <w:noProof/>
            </w:rPr>
          </w:rPrChange>
        </w:rPr>
        <w:t xml:space="preserve"> list with separated entries for each Jenkins instance (</w:t>
      </w:r>
      <w:proofErr w:type="spellStart"/>
      <w:r w:rsidR="00CA7BAF" w:rsidRPr="00EB190A">
        <w:rPr>
          <w:rPrChange w:id="47" w:author="BWOJCIK" w:date="2015-10-30T10:40:00Z">
            <w:rPr>
              <w:noProof/>
            </w:rPr>
          </w:rPrChange>
        </w:rPr>
        <w:t>url</w:t>
      </w:r>
      <w:proofErr w:type="spellEnd"/>
      <w:r w:rsidR="00CA7BAF" w:rsidRPr="00EB190A">
        <w:rPr>
          <w:rPrChange w:id="48" w:author="BWOJCIK" w:date="2015-10-30T10:40:00Z">
            <w:rPr>
              <w:noProof/>
            </w:rPr>
          </w:rPrChange>
        </w:rPr>
        <w:t>, username, pass)</w:t>
      </w:r>
    </w:p>
    <w:p w:rsidR="00CA7BAF" w:rsidRPr="00EB190A" w:rsidRDefault="00D4334D" w:rsidP="00D4334D">
      <w:pPr>
        <w:pStyle w:val="ListParagraph"/>
        <w:numPr>
          <w:ilvl w:val="1"/>
          <w:numId w:val="2"/>
        </w:numPr>
        <w:rPr>
          <w:rPrChange w:id="49" w:author="BWOJCIK" w:date="2015-10-30T10:40:00Z">
            <w:rPr>
              <w:noProof/>
            </w:rPr>
          </w:rPrChange>
        </w:rPr>
      </w:pPr>
      <w:r w:rsidRPr="00EB190A">
        <w:rPr>
          <w:rPrChange w:id="50" w:author="BWOJCIK" w:date="2015-10-30T10:40:00Z">
            <w:rPr>
              <w:noProof/>
            </w:rPr>
          </w:rPrChange>
        </w:rPr>
        <w:t xml:space="preserve">- </w:t>
      </w:r>
      <w:proofErr w:type="spellStart"/>
      <w:r w:rsidRPr="00EB190A">
        <w:rPr>
          <w:rPrChange w:id="51" w:author="BWOJCIK" w:date="2015-10-30T10:40:00Z">
            <w:rPr>
              <w:noProof/>
            </w:rPr>
          </w:rPrChange>
        </w:rPr>
        <w:t>grid</w:t>
      </w:r>
      <w:del w:id="52" w:author="BWOJCIK" w:date="2015-10-30T11:47:00Z">
        <w:r w:rsidRPr="00EB190A" w:rsidDel="00A16BE8">
          <w:rPr>
            <w:rPrChange w:id="53" w:author="BWOJCIK" w:date="2015-10-30T10:40:00Z">
              <w:rPr>
                <w:noProof/>
              </w:rPr>
            </w:rPrChange>
          </w:rPr>
          <w:delText>.config</w:delText>
        </w:r>
      </w:del>
      <w:r w:rsidRPr="00EB190A">
        <w:rPr>
          <w:rPrChange w:id="54" w:author="BWOJCIK" w:date="2015-10-30T10:40:00Z">
            <w:rPr>
              <w:noProof/>
            </w:rPr>
          </w:rPrChange>
        </w:rPr>
        <w:t>.json</w:t>
      </w:r>
      <w:proofErr w:type="spellEnd"/>
      <w:r w:rsidRPr="00EB190A">
        <w:rPr>
          <w:rPrChange w:id="55" w:author="BWOJCIK" w:date="2015-10-30T10:40:00Z">
            <w:rPr>
              <w:noProof/>
            </w:rPr>
          </w:rPrChange>
        </w:rPr>
        <w:t xml:space="preserve"> </w:t>
      </w:r>
      <w:r w:rsidR="00CA7BAF" w:rsidRPr="00EB190A">
        <w:rPr>
          <w:rPrChange w:id="56" w:author="BWOJCIK" w:date="2015-10-30T10:40:00Z">
            <w:rPr>
              <w:noProof/>
            </w:rPr>
          </w:rPrChange>
        </w:rPr>
        <w:t xml:space="preserve">=&gt; configuration file with </w:t>
      </w:r>
      <w:proofErr w:type="spellStart"/>
      <w:r w:rsidR="00CA7BAF" w:rsidRPr="00EB190A">
        <w:rPr>
          <w:rPrChange w:id="57" w:author="BWOJCIK" w:date="2015-10-30T10:40:00Z">
            <w:rPr>
              <w:noProof/>
            </w:rPr>
          </w:rPrChange>
        </w:rPr>
        <w:t>json</w:t>
      </w:r>
      <w:proofErr w:type="spellEnd"/>
      <w:r w:rsidR="00CA7BAF" w:rsidRPr="00EB190A">
        <w:rPr>
          <w:rPrChange w:id="58" w:author="BWOJCIK" w:date="2015-10-30T10:40:00Z">
            <w:rPr>
              <w:noProof/>
            </w:rPr>
          </w:rPrChange>
        </w:rPr>
        <w:t xml:space="preserve"> list with separated entries for each Selenium-Grid instance (</w:t>
      </w:r>
      <w:proofErr w:type="spellStart"/>
      <w:r w:rsidR="00CA7BAF" w:rsidRPr="00EB190A">
        <w:rPr>
          <w:rPrChange w:id="59" w:author="BWOJCIK" w:date="2015-10-30T10:40:00Z">
            <w:rPr>
              <w:noProof/>
            </w:rPr>
          </w:rPrChange>
        </w:rPr>
        <w:t>url</w:t>
      </w:r>
      <w:proofErr w:type="spellEnd"/>
      <w:r w:rsidR="00CA7BAF" w:rsidRPr="00EB190A">
        <w:rPr>
          <w:rPrChange w:id="60" w:author="BWOJCIK" w:date="2015-10-30T10:40:00Z">
            <w:rPr>
              <w:noProof/>
            </w:rPr>
          </w:rPrChange>
        </w:rPr>
        <w:t>)</w:t>
      </w:r>
    </w:p>
    <w:p w:rsidR="00CA7BAF" w:rsidRPr="00EB190A" w:rsidRDefault="00D4334D" w:rsidP="00D4334D">
      <w:pPr>
        <w:pStyle w:val="ListParagraph"/>
        <w:numPr>
          <w:ilvl w:val="1"/>
          <w:numId w:val="2"/>
        </w:numPr>
        <w:rPr>
          <w:rPrChange w:id="61" w:author="BWOJCIK" w:date="2015-10-30T10:40:00Z">
            <w:rPr>
              <w:noProof/>
            </w:rPr>
          </w:rPrChange>
        </w:rPr>
      </w:pPr>
      <w:r w:rsidRPr="00EB190A">
        <w:rPr>
          <w:rPrChange w:id="62" w:author="BWOJCIK" w:date="2015-10-30T10:40:00Z">
            <w:rPr>
              <w:noProof/>
            </w:rPr>
          </w:rPrChange>
        </w:rPr>
        <w:t xml:space="preserve">- </w:t>
      </w:r>
      <w:proofErr w:type="spellStart"/>
      <w:r w:rsidRPr="00EB190A">
        <w:rPr>
          <w:rPrChange w:id="63" w:author="BWOJCIK" w:date="2015-10-30T10:40:00Z">
            <w:rPr>
              <w:noProof/>
            </w:rPr>
          </w:rPrChange>
        </w:rPr>
        <w:t>haertbeat.properties</w:t>
      </w:r>
      <w:proofErr w:type="spellEnd"/>
      <w:r w:rsidRPr="00EB190A">
        <w:rPr>
          <w:rPrChange w:id="64" w:author="BWOJCIK" w:date="2015-10-30T10:40:00Z">
            <w:rPr>
              <w:noProof/>
            </w:rPr>
          </w:rPrChange>
        </w:rPr>
        <w:t xml:space="preserve"> </w:t>
      </w:r>
      <w:r w:rsidR="00CA7BAF" w:rsidRPr="00EB190A">
        <w:rPr>
          <w:rPrChange w:id="65" w:author="BWOJCIK" w:date="2015-10-30T10:40:00Z">
            <w:rPr>
              <w:noProof/>
            </w:rPr>
          </w:rPrChange>
        </w:rPr>
        <w:t>=&gt; application configuration file w</w:t>
      </w:r>
      <w:r w:rsidRPr="00EB190A">
        <w:rPr>
          <w:rPrChange w:id="66" w:author="BWOJCIK" w:date="2015-10-30T10:40:00Z">
            <w:rPr>
              <w:noProof/>
            </w:rPr>
          </w:rPrChange>
        </w:rPr>
        <w:t xml:space="preserve">ith path to the </w:t>
      </w:r>
      <w:proofErr w:type="spellStart"/>
      <w:r w:rsidRPr="00EB190A">
        <w:rPr>
          <w:rPrChange w:id="67" w:author="BWOJCIK" w:date="2015-10-30T10:40:00Z">
            <w:rPr>
              <w:noProof/>
            </w:rPr>
          </w:rPrChange>
        </w:rPr>
        <w:t>jenkins.config</w:t>
      </w:r>
      <w:proofErr w:type="spellEnd"/>
      <w:r w:rsidRPr="00EB190A">
        <w:rPr>
          <w:rPrChange w:id="68" w:author="BWOJCIK" w:date="2015-10-30T10:40:00Z">
            <w:rPr>
              <w:noProof/>
            </w:rPr>
          </w:rPrChange>
        </w:rPr>
        <w:t xml:space="preserve">, </w:t>
      </w:r>
      <w:proofErr w:type="spellStart"/>
      <w:r w:rsidR="00CA7BAF" w:rsidRPr="00EB190A">
        <w:rPr>
          <w:rPrChange w:id="69" w:author="BWOJCIK" w:date="2015-10-30T10:40:00Z">
            <w:rPr>
              <w:noProof/>
            </w:rPr>
          </w:rPrChange>
        </w:rPr>
        <w:t>grid.config</w:t>
      </w:r>
      <w:proofErr w:type="spellEnd"/>
      <w:r w:rsidR="00CA7BAF" w:rsidRPr="00EB190A">
        <w:rPr>
          <w:rPrChange w:id="70" w:author="BWOJCIK" w:date="2015-10-30T10:40:00Z">
            <w:rPr>
              <w:noProof/>
            </w:rPr>
          </w:rPrChange>
        </w:rPr>
        <w:t>, report.csv</w:t>
      </w:r>
    </w:p>
    <w:p w:rsidR="00CA7BAF" w:rsidRPr="00EB190A" w:rsidRDefault="00D4334D" w:rsidP="00D4334D">
      <w:pPr>
        <w:pStyle w:val="ListParagraph"/>
        <w:numPr>
          <w:ilvl w:val="1"/>
          <w:numId w:val="2"/>
        </w:numPr>
        <w:rPr>
          <w:rPrChange w:id="71" w:author="BWOJCIK" w:date="2015-10-30T10:40:00Z">
            <w:rPr>
              <w:noProof/>
            </w:rPr>
          </w:rPrChange>
        </w:rPr>
      </w:pPr>
      <w:r w:rsidRPr="00EB190A">
        <w:rPr>
          <w:rPrChange w:id="72" w:author="BWOJCIK" w:date="2015-10-30T10:40:00Z">
            <w:rPr>
              <w:noProof/>
            </w:rPr>
          </w:rPrChange>
        </w:rPr>
        <w:t xml:space="preserve">- Heartbeat.xml </w:t>
      </w:r>
      <w:r w:rsidR="00CA7BAF" w:rsidRPr="00EB190A">
        <w:rPr>
          <w:rPrChange w:id="73" w:author="BWOJCIK" w:date="2015-10-30T10:40:00Z">
            <w:rPr>
              <w:noProof/>
            </w:rPr>
          </w:rPrChange>
        </w:rPr>
        <w:t xml:space="preserve">=&gt; Windows task for </w:t>
      </w:r>
      <w:proofErr w:type="spellStart"/>
      <w:r w:rsidR="00CA7BAF" w:rsidRPr="00EB190A">
        <w:rPr>
          <w:rPrChange w:id="74" w:author="BWOJCIK" w:date="2015-10-30T10:40:00Z">
            <w:rPr>
              <w:noProof/>
            </w:rPr>
          </w:rPrChange>
        </w:rPr>
        <w:t>TaskScheduler</w:t>
      </w:r>
      <w:proofErr w:type="spellEnd"/>
    </w:p>
    <w:p w:rsidR="00CA7BAF" w:rsidRPr="00EB190A" w:rsidRDefault="00CA7BAF" w:rsidP="00CA7BAF">
      <w:pPr>
        <w:ind w:left="142"/>
        <w:rPr>
          <w:rPrChange w:id="75" w:author="BWOJCIK" w:date="2015-10-30T10:40:00Z">
            <w:rPr>
              <w:noProof/>
            </w:rPr>
          </w:rPrChange>
        </w:rPr>
      </w:pPr>
      <w:r w:rsidRPr="00EB190A">
        <w:rPr>
          <w:rPrChange w:id="76" w:author="BWOJCIK" w:date="2015-10-30T10:40:00Z">
            <w:rPr>
              <w:noProof/>
            </w:rPr>
          </w:rPrChange>
        </w:rPr>
        <w:tab/>
      </w:r>
    </w:p>
    <w:p w:rsidR="00CA7BAF" w:rsidRPr="00EB190A" w:rsidRDefault="00CA7BAF" w:rsidP="00D4334D">
      <w:pPr>
        <w:pStyle w:val="ListParagraph"/>
        <w:numPr>
          <w:ilvl w:val="0"/>
          <w:numId w:val="2"/>
        </w:numPr>
        <w:rPr>
          <w:rPrChange w:id="77" w:author="BWOJCIK" w:date="2015-10-30T10:40:00Z">
            <w:rPr>
              <w:noProof/>
            </w:rPr>
          </w:rPrChange>
        </w:rPr>
      </w:pPr>
      <w:r w:rsidRPr="00EB190A">
        <w:rPr>
          <w:rPrChange w:id="78" w:author="BWOJCIK" w:date="2015-10-30T10:40:00Z">
            <w:rPr>
              <w:noProof/>
            </w:rPr>
          </w:rPrChange>
        </w:rPr>
        <w:t xml:space="preserve">open </w:t>
      </w:r>
      <w:proofErr w:type="spellStart"/>
      <w:r w:rsidRPr="00EB190A">
        <w:rPr>
          <w:rPrChange w:id="79" w:author="BWOJCIK" w:date="2015-10-30T10:40:00Z">
            <w:rPr>
              <w:noProof/>
            </w:rPr>
          </w:rPrChange>
        </w:rPr>
        <w:t>jenkins.config.json</w:t>
      </w:r>
      <w:proofErr w:type="spellEnd"/>
      <w:r w:rsidRPr="00EB190A">
        <w:rPr>
          <w:rPrChange w:id="80" w:author="BWOJCIK" w:date="2015-10-30T10:40:00Z">
            <w:rPr>
              <w:noProof/>
            </w:rPr>
          </w:rPrChange>
        </w:rPr>
        <w:t xml:space="preserve">. There are two sample </w:t>
      </w:r>
      <w:del w:id="81" w:author="BWOJCIK" w:date="2015-10-30T11:49:00Z">
        <w:r w:rsidRPr="00EB190A" w:rsidDel="0057418F">
          <w:rPr>
            <w:rPrChange w:id="82" w:author="BWOJCIK" w:date="2015-10-30T10:40:00Z">
              <w:rPr>
                <w:noProof/>
              </w:rPr>
            </w:rPrChange>
          </w:rPr>
          <w:delText>entreis</w:delText>
        </w:r>
      </w:del>
      <w:ins w:id="83" w:author="BWOJCIK" w:date="2015-10-30T11:49:00Z">
        <w:r w:rsidR="0057418F" w:rsidRPr="00EB190A">
          <w:rPr>
            <w:rPrChange w:id="84" w:author="BWOJCIK" w:date="2015-10-30T10:40:00Z">
              <w:rPr/>
            </w:rPrChange>
          </w:rPr>
          <w:t>entries</w:t>
        </w:r>
      </w:ins>
      <w:r w:rsidRPr="00EB190A">
        <w:rPr>
          <w:rPrChange w:id="85" w:author="BWOJCIK" w:date="2015-10-30T10:40:00Z">
            <w:rPr>
              <w:noProof/>
            </w:rPr>
          </w:rPrChange>
        </w:rPr>
        <w:t xml:space="preserve"> to get the feel how to add new instance of Jenki</w:t>
      </w:r>
      <w:ins w:id="86" w:author="BWOJCIK" w:date="2015-10-30T11:49:00Z">
        <w:r w:rsidR="0057418F">
          <w:t>n</w:t>
        </w:r>
      </w:ins>
      <w:r w:rsidRPr="00EB190A">
        <w:rPr>
          <w:rPrChange w:id="87" w:author="BWOJCIK" w:date="2015-10-30T10:40:00Z">
            <w:rPr>
              <w:noProof/>
            </w:rPr>
          </w:rPrChange>
        </w:rPr>
        <w:t>s:</w:t>
      </w:r>
    </w:p>
    <w:p w:rsidR="00CA7BAF" w:rsidRPr="00EB190A" w:rsidRDefault="00CA7BAF" w:rsidP="00D4334D">
      <w:pPr>
        <w:pStyle w:val="ListParagraph"/>
        <w:numPr>
          <w:ilvl w:val="1"/>
          <w:numId w:val="2"/>
        </w:numPr>
        <w:rPr>
          <w:rPrChange w:id="88" w:author="BWOJCIK" w:date="2015-10-30T10:40:00Z">
            <w:rPr>
              <w:noProof/>
            </w:rPr>
          </w:rPrChange>
        </w:rPr>
      </w:pPr>
      <w:proofErr w:type="spellStart"/>
      <w:r w:rsidRPr="00EB190A">
        <w:rPr>
          <w:rPrChange w:id="89" w:author="BWOJCIK" w:date="2015-10-30T10:40:00Z">
            <w:rPr>
              <w:noProof/>
            </w:rPr>
          </w:rPrChange>
        </w:rPr>
        <w:t>url</w:t>
      </w:r>
      <w:proofErr w:type="spellEnd"/>
      <w:r w:rsidRPr="00EB190A">
        <w:rPr>
          <w:rPrChange w:id="90" w:author="BWOJCIK" w:date="2015-10-30T10:40:00Z">
            <w:rPr>
              <w:noProof/>
            </w:rPr>
          </w:rPrChange>
        </w:rPr>
        <w:t xml:space="preserve"> = it's the IP of machine where Jenkins works </w:t>
      </w:r>
      <w:del w:id="91" w:author="BWOJCIK" w:date="2015-10-30T11:49:00Z">
        <w:r w:rsidRPr="00EB190A" w:rsidDel="00241F25">
          <w:rPr>
            <w:rPrChange w:id="92" w:author="BWOJCIK" w:date="2015-10-30T10:40:00Z">
              <w:rPr>
                <w:noProof/>
              </w:rPr>
            </w:rPrChange>
          </w:rPr>
          <w:delText>remeber</w:delText>
        </w:r>
      </w:del>
      <w:ins w:id="93" w:author="BWOJCIK" w:date="2015-10-30T11:49:00Z">
        <w:r w:rsidR="00241F25" w:rsidRPr="00EB190A">
          <w:rPr>
            <w:rPrChange w:id="94" w:author="BWOJCIK" w:date="2015-10-30T10:40:00Z">
              <w:rPr/>
            </w:rPrChange>
          </w:rPr>
          <w:t>remember</w:t>
        </w:r>
      </w:ins>
      <w:r w:rsidRPr="00EB190A">
        <w:rPr>
          <w:rPrChange w:id="95" w:author="BWOJCIK" w:date="2015-10-30T10:40:00Z">
            <w:rPr>
              <w:noProof/>
            </w:rPr>
          </w:rPrChange>
        </w:rPr>
        <w:t xml:space="preserve"> to add proper port</w:t>
      </w:r>
    </w:p>
    <w:p w:rsidR="00CA7BAF" w:rsidRPr="00EB190A" w:rsidRDefault="00CA7BAF" w:rsidP="00D4334D">
      <w:pPr>
        <w:pStyle w:val="ListParagraph"/>
        <w:numPr>
          <w:ilvl w:val="1"/>
          <w:numId w:val="2"/>
        </w:numPr>
        <w:rPr>
          <w:rPrChange w:id="96" w:author="BWOJCIK" w:date="2015-10-30T10:40:00Z">
            <w:rPr>
              <w:noProof/>
            </w:rPr>
          </w:rPrChange>
        </w:rPr>
      </w:pPr>
      <w:r w:rsidRPr="00EB190A">
        <w:rPr>
          <w:rPrChange w:id="97" w:author="BWOJCIK" w:date="2015-10-30T10:40:00Z">
            <w:rPr>
              <w:noProof/>
            </w:rPr>
          </w:rPrChange>
        </w:rPr>
        <w:t xml:space="preserve">username = username </w:t>
      </w:r>
    </w:p>
    <w:p w:rsidR="00CA7BAF" w:rsidRPr="00EB190A" w:rsidRDefault="00CA7BAF" w:rsidP="00D4334D">
      <w:pPr>
        <w:pStyle w:val="ListParagraph"/>
        <w:numPr>
          <w:ilvl w:val="1"/>
          <w:numId w:val="2"/>
        </w:numPr>
        <w:rPr>
          <w:rPrChange w:id="98" w:author="BWOJCIK" w:date="2015-10-30T10:40:00Z">
            <w:rPr>
              <w:noProof/>
            </w:rPr>
          </w:rPrChange>
        </w:rPr>
      </w:pPr>
      <w:r w:rsidRPr="00EB190A">
        <w:rPr>
          <w:rPrChange w:id="99" w:author="BWOJCIK" w:date="2015-10-30T10:40:00Z">
            <w:rPr>
              <w:noProof/>
            </w:rPr>
          </w:rPrChange>
        </w:rPr>
        <w:t>password = password; this two are now not used so there is no need to enter any</w:t>
      </w:r>
    </w:p>
    <w:p w:rsidR="00CA7BAF" w:rsidRPr="00EB190A" w:rsidRDefault="00CA7BAF" w:rsidP="00CA7BAF">
      <w:pPr>
        <w:ind w:left="142"/>
        <w:rPr>
          <w:rPrChange w:id="100" w:author="BWOJCIK" w:date="2015-10-30T10:40:00Z">
            <w:rPr>
              <w:noProof/>
            </w:rPr>
          </w:rPrChange>
        </w:rPr>
      </w:pPr>
      <w:r w:rsidRPr="00EB190A">
        <w:rPr>
          <w:rPrChange w:id="101" w:author="BWOJCIK" w:date="2015-10-30T10:40:00Z">
            <w:rPr>
              <w:noProof/>
            </w:rPr>
          </w:rPrChange>
        </w:rPr>
        <w:tab/>
      </w:r>
    </w:p>
    <w:p w:rsidR="00CA7BAF" w:rsidRPr="00EB190A" w:rsidRDefault="00CA7BAF" w:rsidP="00D4334D">
      <w:pPr>
        <w:pStyle w:val="ListParagraph"/>
        <w:numPr>
          <w:ilvl w:val="0"/>
          <w:numId w:val="2"/>
        </w:numPr>
        <w:rPr>
          <w:rPrChange w:id="102" w:author="BWOJCIK" w:date="2015-10-30T10:40:00Z">
            <w:rPr>
              <w:noProof/>
            </w:rPr>
          </w:rPrChange>
        </w:rPr>
      </w:pPr>
      <w:r w:rsidRPr="00EB190A">
        <w:rPr>
          <w:rPrChange w:id="103" w:author="BWOJCIK" w:date="2015-10-30T10:40:00Z">
            <w:rPr>
              <w:noProof/>
            </w:rPr>
          </w:rPrChange>
        </w:rPr>
        <w:t xml:space="preserve">open </w:t>
      </w:r>
      <w:proofErr w:type="spellStart"/>
      <w:r w:rsidRPr="00EB190A">
        <w:rPr>
          <w:rPrChange w:id="104" w:author="BWOJCIK" w:date="2015-10-30T10:40:00Z">
            <w:rPr>
              <w:noProof/>
            </w:rPr>
          </w:rPrChange>
        </w:rPr>
        <w:t>grid</w:t>
      </w:r>
      <w:del w:id="105" w:author="BWOJCIK" w:date="2015-10-30T11:50:00Z">
        <w:r w:rsidRPr="00EB190A" w:rsidDel="005E6319">
          <w:rPr>
            <w:rPrChange w:id="106" w:author="BWOJCIK" w:date="2015-10-30T10:40:00Z">
              <w:rPr>
                <w:noProof/>
              </w:rPr>
            </w:rPrChange>
          </w:rPr>
          <w:delText>.config</w:delText>
        </w:r>
      </w:del>
      <w:r w:rsidRPr="00EB190A">
        <w:rPr>
          <w:rPrChange w:id="107" w:author="BWOJCIK" w:date="2015-10-30T10:40:00Z">
            <w:rPr>
              <w:noProof/>
            </w:rPr>
          </w:rPrChange>
        </w:rPr>
        <w:t>.json</w:t>
      </w:r>
      <w:proofErr w:type="spellEnd"/>
      <w:r w:rsidRPr="00EB190A">
        <w:rPr>
          <w:rPrChange w:id="108" w:author="BWOJCIK" w:date="2015-10-30T10:40:00Z">
            <w:rPr>
              <w:noProof/>
            </w:rPr>
          </w:rPrChange>
        </w:rPr>
        <w:t>. There is one sample entry. Modify this one and add new one like you did in previous file (</w:t>
      </w:r>
      <w:proofErr w:type="spellStart"/>
      <w:r w:rsidRPr="00EB190A">
        <w:rPr>
          <w:rPrChange w:id="109" w:author="BWOJCIK" w:date="2015-10-30T10:40:00Z">
            <w:rPr>
              <w:noProof/>
            </w:rPr>
          </w:rPrChange>
        </w:rPr>
        <w:t>jenkins.config.json</w:t>
      </w:r>
      <w:proofErr w:type="spellEnd"/>
      <w:r w:rsidRPr="00EB190A">
        <w:rPr>
          <w:rPrChange w:id="110" w:author="BWOJCIK" w:date="2015-10-30T10:40:00Z">
            <w:rPr>
              <w:noProof/>
            </w:rPr>
          </w:rPrChange>
        </w:rPr>
        <w:t>)</w:t>
      </w:r>
    </w:p>
    <w:p w:rsidR="00CA7BAF" w:rsidRPr="00EB190A" w:rsidRDefault="00CA7BAF" w:rsidP="00D4334D">
      <w:pPr>
        <w:pStyle w:val="ListParagraph"/>
        <w:numPr>
          <w:ilvl w:val="1"/>
          <w:numId w:val="2"/>
        </w:numPr>
        <w:rPr>
          <w:rPrChange w:id="111" w:author="BWOJCIK" w:date="2015-10-30T10:40:00Z">
            <w:rPr>
              <w:noProof/>
            </w:rPr>
          </w:rPrChange>
        </w:rPr>
      </w:pPr>
      <w:proofErr w:type="spellStart"/>
      <w:r w:rsidRPr="00EB190A">
        <w:rPr>
          <w:rPrChange w:id="112" w:author="BWOJCIK" w:date="2015-10-30T10:40:00Z">
            <w:rPr>
              <w:noProof/>
            </w:rPr>
          </w:rPrChange>
        </w:rPr>
        <w:t>url</w:t>
      </w:r>
      <w:proofErr w:type="spellEnd"/>
      <w:r w:rsidRPr="00EB190A">
        <w:rPr>
          <w:rPrChange w:id="113" w:author="BWOJCIK" w:date="2015-10-30T10:40:00Z">
            <w:rPr>
              <w:noProof/>
            </w:rPr>
          </w:rPrChange>
        </w:rPr>
        <w:t xml:space="preserve"> = it's the IP of machine where Selenium-Grid is registered </w:t>
      </w:r>
      <w:del w:id="114" w:author="BWOJCIK" w:date="2015-10-30T11:50:00Z">
        <w:r w:rsidRPr="00EB190A" w:rsidDel="005E6319">
          <w:rPr>
            <w:rPrChange w:id="115" w:author="BWOJCIK" w:date="2015-10-30T10:40:00Z">
              <w:rPr>
                <w:noProof/>
              </w:rPr>
            </w:rPrChange>
          </w:rPr>
          <w:delText>remeber</w:delText>
        </w:r>
      </w:del>
      <w:ins w:id="116" w:author="BWOJCIK" w:date="2015-10-30T11:50:00Z">
        <w:r w:rsidR="005E6319" w:rsidRPr="00EB190A">
          <w:rPr>
            <w:rPrChange w:id="117" w:author="BWOJCIK" w:date="2015-10-30T10:40:00Z">
              <w:rPr/>
            </w:rPrChange>
          </w:rPr>
          <w:t>remember</w:t>
        </w:r>
      </w:ins>
      <w:r w:rsidRPr="00EB190A">
        <w:rPr>
          <w:rPrChange w:id="118" w:author="BWOJCIK" w:date="2015-10-30T10:40:00Z">
            <w:rPr>
              <w:noProof/>
            </w:rPr>
          </w:rPrChange>
        </w:rPr>
        <w:t xml:space="preserve"> to add </w:t>
      </w:r>
      <w:del w:id="119" w:author="BWOJCIK" w:date="2015-10-30T11:50:00Z">
        <w:r w:rsidRPr="00EB190A" w:rsidDel="005E6319">
          <w:rPr>
            <w:rPrChange w:id="120" w:author="BWOJCIK" w:date="2015-10-30T10:40:00Z">
              <w:rPr>
                <w:noProof/>
              </w:rPr>
            </w:rPrChange>
          </w:rPr>
          <w:delText>propert</w:delText>
        </w:r>
      </w:del>
      <w:ins w:id="121" w:author="BWOJCIK" w:date="2015-10-30T11:50:00Z">
        <w:r w:rsidR="005E6319" w:rsidRPr="00EB190A">
          <w:rPr>
            <w:rPrChange w:id="122" w:author="BWOJCIK" w:date="2015-10-30T10:40:00Z">
              <w:rPr/>
            </w:rPrChange>
          </w:rPr>
          <w:t>proper</w:t>
        </w:r>
      </w:ins>
      <w:r w:rsidRPr="00EB190A">
        <w:rPr>
          <w:rPrChange w:id="123" w:author="BWOJCIK" w:date="2015-10-30T10:40:00Z">
            <w:rPr>
              <w:noProof/>
            </w:rPr>
          </w:rPrChange>
        </w:rPr>
        <w:t xml:space="preserve"> port</w:t>
      </w:r>
    </w:p>
    <w:p w:rsidR="00CA7BAF" w:rsidRPr="00EB190A" w:rsidRDefault="00CA7BAF" w:rsidP="00CA7BAF">
      <w:pPr>
        <w:ind w:left="142"/>
        <w:rPr>
          <w:rPrChange w:id="124" w:author="BWOJCIK" w:date="2015-10-30T10:40:00Z">
            <w:rPr>
              <w:noProof/>
            </w:rPr>
          </w:rPrChange>
        </w:rPr>
      </w:pPr>
      <w:r w:rsidRPr="00EB190A">
        <w:rPr>
          <w:rPrChange w:id="125" w:author="BWOJCIK" w:date="2015-10-30T10:40:00Z">
            <w:rPr>
              <w:noProof/>
            </w:rPr>
          </w:rPrChange>
        </w:rPr>
        <w:tab/>
      </w:r>
    </w:p>
    <w:p w:rsidR="00CA7BAF" w:rsidRPr="00EB190A" w:rsidRDefault="00CA7BAF" w:rsidP="00D4334D">
      <w:pPr>
        <w:pStyle w:val="ListParagraph"/>
        <w:numPr>
          <w:ilvl w:val="0"/>
          <w:numId w:val="2"/>
        </w:numPr>
        <w:rPr>
          <w:rPrChange w:id="126" w:author="BWOJCIK" w:date="2015-10-30T10:40:00Z">
            <w:rPr>
              <w:noProof/>
            </w:rPr>
          </w:rPrChange>
        </w:rPr>
      </w:pPr>
      <w:r w:rsidRPr="00EB190A">
        <w:rPr>
          <w:rPrChange w:id="127" w:author="BWOJCIK" w:date="2015-10-30T10:40:00Z">
            <w:rPr>
              <w:noProof/>
            </w:rPr>
          </w:rPrChange>
        </w:rPr>
        <w:t xml:space="preserve">if you want you can configure the placeholder for </w:t>
      </w:r>
      <w:proofErr w:type="spellStart"/>
      <w:r w:rsidRPr="00EB190A">
        <w:rPr>
          <w:rPrChange w:id="128" w:author="BWOJCIK" w:date="2015-10-30T10:40:00Z">
            <w:rPr>
              <w:noProof/>
            </w:rPr>
          </w:rPrChange>
        </w:rPr>
        <w:t>jenkins</w:t>
      </w:r>
      <w:del w:id="129" w:author="BWOJCIK" w:date="2015-10-30T11:50:00Z">
        <w:r w:rsidRPr="00EB190A" w:rsidDel="00CC5B83">
          <w:rPr>
            <w:rPrChange w:id="130" w:author="BWOJCIK" w:date="2015-10-30T10:40:00Z">
              <w:rPr>
                <w:noProof/>
              </w:rPr>
            </w:rPrChange>
          </w:rPr>
          <w:delText>.config</w:delText>
        </w:r>
      </w:del>
      <w:r w:rsidRPr="00EB190A">
        <w:rPr>
          <w:rPrChange w:id="131" w:author="BWOJCIK" w:date="2015-10-30T10:40:00Z">
            <w:rPr>
              <w:noProof/>
            </w:rPr>
          </w:rPrChange>
        </w:rPr>
        <w:t>.json</w:t>
      </w:r>
      <w:proofErr w:type="spellEnd"/>
      <w:r w:rsidRPr="00EB190A">
        <w:rPr>
          <w:rPrChange w:id="132" w:author="BWOJCIK" w:date="2015-10-30T10:40:00Z">
            <w:rPr>
              <w:noProof/>
            </w:rPr>
          </w:rPrChange>
        </w:rPr>
        <w:t xml:space="preserve">, </w:t>
      </w:r>
      <w:proofErr w:type="spellStart"/>
      <w:r w:rsidRPr="00EB190A">
        <w:rPr>
          <w:rPrChange w:id="133" w:author="BWOJCIK" w:date="2015-10-30T10:40:00Z">
            <w:rPr>
              <w:noProof/>
            </w:rPr>
          </w:rPrChange>
        </w:rPr>
        <w:t>grid.</w:t>
      </w:r>
      <w:del w:id="134" w:author="BWOJCIK" w:date="2015-10-30T11:51:00Z">
        <w:r w:rsidRPr="00EB190A" w:rsidDel="00CC5B83">
          <w:rPr>
            <w:rPrChange w:id="135" w:author="BWOJCIK" w:date="2015-10-30T10:40:00Z">
              <w:rPr>
                <w:noProof/>
              </w:rPr>
            </w:rPrChange>
          </w:rPr>
          <w:delText>config.</w:delText>
        </w:r>
      </w:del>
      <w:r w:rsidRPr="00EB190A">
        <w:rPr>
          <w:rPrChange w:id="136" w:author="BWOJCIK" w:date="2015-10-30T10:40:00Z">
            <w:rPr>
              <w:noProof/>
            </w:rPr>
          </w:rPrChange>
        </w:rPr>
        <w:t>json</w:t>
      </w:r>
      <w:proofErr w:type="spellEnd"/>
      <w:r w:rsidRPr="00EB190A">
        <w:rPr>
          <w:rPrChange w:id="137" w:author="BWOJCIK" w:date="2015-10-30T10:40:00Z">
            <w:rPr>
              <w:noProof/>
            </w:rPr>
          </w:rPrChange>
        </w:rPr>
        <w:t xml:space="preserve">, report.csv in </w:t>
      </w:r>
      <w:proofErr w:type="spellStart"/>
      <w:r w:rsidRPr="00EB190A">
        <w:rPr>
          <w:rPrChange w:id="138" w:author="BWOJCIK" w:date="2015-10-30T10:40:00Z">
            <w:rPr>
              <w:noProof/>
            </w:rPr>
          </w:rPrChange>
        </w:rPr>
        <w:t>heartbeat.properties</w:t>
      </w:r>
      <w:proofErr w:type="spellEnd"/>
      <w:r w:rsidRPr="00EB190A">
        <w:rPr>
          <w:rPrChange w:id="139" w:author="BWOJCIK" w:date="2015-10-30T10:40:00Z">
            <w:rPr>
              <w:noProof/>
            </w:rPr>
          </w:rPrChange>
        </w:rPr>
        <w:t>. To that simply</w:t>
      </w:r>
      <w:r w:rsidR="00D4334D" w:rsidRPr="00EB190A">
        <w:rPr>
          <w:rPrChange w:id="140" w:author="BWOJCIK" w:date="2015-10-30T10:40:00Z">
            <w:rPr>
              <w:noProof/>
            </w:rPr>
          </w:rPrChange>
        </w:rPr>
        <w:t>:</w:t>
      </w:r>
    </w:p>
    <w:p w:rsidR="00CA7BAF" w:rsidRPr="00EB190A" w:rsidRDefault="00CA7BAF" w:rsidP="00D4334D">
      <w:pPr>
        <w:pStyle w:val="ListParagraph"/>
        <w:numPr>
          <w:ilvl w:val="1"/>
          <w:numId w:val="2"/>
        </w:numPr>
        <w:rPr>
          <w:rPrChange w:id="141" w:author="BWOJCIK" w:date="2015-10-30T10:40:00Z">
            <w:rPr>
              <w:noProof/>
            </w:rPr>
          </w:rPrChange>
        </w:rPr>
      </w:pPr>
      <w:r w:rsidRPr="00EB190A">
        <w:rPr>
          <w:rPrChange w:id="142" w:author="BWOJCIK" w:date="2015-10-30T10:40:00Z">
            <w:rPr>
              <w:noProof/>
            </w:rPr>
          </w:rPrChange>
        </w:rPr>
        <w:lastRenderedPageBreak/>
        <w:t xml:space="preserve">open </w:t>
      </w:r>
      <w:proofErr w:type="spellStart"/>
      <w:r w:rsidRPr="00EB190A">
        <w:rPr>
          <w:rPrChange w:id="143" w:author="BWOJCIK" w:date="2015-10-30T10:40:00Z">
            <w:rPr>
              <w:noProof/>
            </w:rPr>
          </w:rPrChange>
        </w:rPr>
        <w:t>heartbeat.properties</w:t>
      </w:r>
      <w:proofErr w:type="spellEnd"/>
      <w:r w:rsidRPr="00EB190A">
        <w:rPr>
          <w:rPrChange w:id="144" w:author="BWOJCIK" w:date="2015-10-30T10:40:00Z">
            <w:rPr>
              <w:noProof/>
            </w:rPr>
          </w:rPrChange>
        </w:rPr>
        <w:t xml:space="preserve"> and modify path with absolute context. REMBER DO NOT CHANGE LOCATION OF </w:t>
      </w:r>
      <w:proofErr w:type="spellStart"/>
      <w:r w:rsidRPr="00EB190A">
        <w:rPr>
          <w:rPrChange w:id="145" w:author="BWOJCIK" w:date="2015-10-30T10:40:00Z">
            <w:rPr>
              <w:noProof/>
            </w:rPr>
          </w:rPrChange>
        </w:rPr>
        <w:t>heartbeat.properties</w:t>
      </w:r>
      <w:proofErr w:type="spellEnd"/>
      <w:r w:rsidRPr="00EB190A">
        <w:rPr>
          <w:rPrChange w:id="146" w:author="BWOJCIK" w:date="2015-10-30T10:40:00Z">
            <w:rPr>
              <w:noProof/>
            </w:rPr>
          </w:rPrChange>
        </w:rPr>
        <w:t xml:space="preserve">. </w:t>
      </w:r>
    </w:p>
    <w:p w:rsidR="00CA7BAF" w:rsidRPr="00EB190A" w:rsidRDefault="00CA7BAF" w:rsidP="00CA7BAF">
      <w:pPr>
        <w:ind w:left="142"/>
        <w:rPr>
          <w:rPrChange w:id="147" w:author="BWOJCIK" w:date="2015-10-30T10:40:00Z">
            <w:rPr>
              <w:noProof/>
            </w:rPr>
          </w:rPrChange>
        </w:rPr>
      </w:pPr>
      <w:r w:rsidRPr="00EB190A">
        <w:rPr>
          <w:rPrChange w:id="148" w:author="BWOJCIK" w:date="2015-10-30T10:40:00Z">
            <w:rPr>
              <w:noProof/>
            </w:rPr>
          </w:rPrChange>
        </w:rPr>
        <w:tab/>
        <w:t xml:space="preserve">  </w:t>
      </w:r>
    </w:p>
    <w:p w:rsidR="00CA7BAF" w:rsidRPr="00EB190A" w:rsidRDefault="00CA7BAF" w:rsidP="00D4334D">
      <w:pPr>
        <w:pStyle w:val="ListParagraph"/>
        <w:numPr>
          <w:ilvl w:val="0"/>
          <w:numId w:val="2"/>
        </w:numPr>
        <w:rPr>
          <w:rPrChange w:id="149" w:author="BWOJCIK" w:date="2015-10-30T10:40:00Z">
            <w:rPr>
              <w:noProof/>
            </w:rPr>
          </w:rPrChange>
        </w:rPr>
      </w:pPr>
      <w:r w:rsidRPr="00EB190A">
        <w:rPr>
          <w:rPrChange w:id="150" w:author="BWOJCIK" w:date="2015-10-30T10:40:00Z">
            <w:rPr>
              <w:noProof/>
            </w:rPr>
          </w:rPrChange>
        </w:rPr>
        <w:t xml:space="preserve">open </w:t>
      </w:r>
      <w:proofErr w:type="spellStart"/>
      <w:r w:rsidRPr="00EB190A">
        <w:rPr>
          <w:rPrChange w:id="151" w:author="BWOJCIK" w:date="2015-10-30T10:40:00Z">
            <w:rPr>
              <w:noProof/>
            </w:rPr>
          </w:rPrChange>
        </w:rPr>
        <w:t>TaskScheduler</w:t>
      </w:r>
      <w:proofErr w:type="spellEnd"/>
      <w:r w:rsidRPr="00EB190A">
        <w:rPr>
          <w:rPrChange w:id="152" w:author="BWOJCIK" w:date="2015-10-30T10:40:00Z">
            <w:rPr>
              <w:noProof/>
            </w:rPr>
          </w:rPrChange>
        </w:rPr>
        <w:t>:</w:t>
      </w:r>
    </w:p>
    <w:p w:rsidR="00CA7BAF" w:rsidRPr="00EB190A" w:rsidRDefault="00CA7BAF" w:rsidP="00D4334D">
      <w:pPr>
        <w:pStyle w:val="ListParagraph"/>
        <w:numPr>
          <w:ilvl w:val="1"/>
          <w:numId w:val="2"/>
        </w:numPr>
        <w:rPr>
          <w:rPrChange w:id="153" w:author="BWOJCIK" w:date="2015-10-30T10:40:00Z">
            <w:rPr>
              <w:noProof/>
            </w:rPr>
          </w:rPrChange>
        </w:rPr>
      </w:pPr>
      <w:r w:rsidRPr="00EB190A">
        <w:rPr>
          <w:rPrChange w:id="154" w:author="BWOJCIK" w:date="2015-10-30T10:40:00Z">
            <w:rPr>
              <w:noProof/>
            </w:rPr>
          </w:rPrChange>
        </w:rPr>
        <w:t xml:space="preserve">go to </w:t>
      </w:r>
      <w:proofErr w:type="spellStart"/>
      <w:r w:rsidRPr="00EB190A">
        <w:rPr>
          <w:rPrChange w:id="155" w:author="BWOJCIK" w:date="2015-10-30T10:40:00Z">
            <w:rPr>
              <w:noProof/>
            </w:rPr>
          </w:rPrChange>
        </w:rPr>
        <w:t>StartMenu</w:t>
      </w:r>
      <w:proofErr w:type="spellEnd"/>
      <w:r w:rsidRPr="00EB190A">
        <w:rPr>
          <w:rPrChange w:id="156" w:author="BWOJCIK" w:date="2015-10-30T10:40:00Z">
            <w:rPr>
              <w:noProof/>
            </w:rPr>
          </w:rPrChange>
        </w:rPr>
        <w:t xml:space="preserve"> pass </w:t>
      </w:r>
      <w:proofErr w:type="spellStart"/>
      <w:r w:rsidRPr="00EB190A">
        <w:rPr>
          <w:rPrChange w:id="157" w:author="BWOJCIK" w:date="2015-10-30T10:40:00Z">
            <w:rPr>
              <w:noProof/>
            </w:rPr>
          </w:rPrChange>
        </w:rPr>
        <w:t>TaskScheduler</w:t>
      </w:r>
      <w:proofErr w:type="spellEnd"/>
      <w:r w:rsidRPr="00EB190A">
        <w:rPr>
          <w:rPrChange w:id="158" w:author="BWOJCIK" w:date="2015-10-30T10:40:00Z">
            <w:rPr>
              <w:noProof/>
            </w:rPr>
          </w:rPrChange>
        </w:rPr>
        <w:t xml:space="preserve"> in search box and click enter</w:t>
      </w:r>
    </w:p>
    <w:p w:rsidR="00CA7BAF" w:rsidRPr="00EB190A" w:rsidRDefault="00CA7BAF" w:rsidP="00CA7BAF">
      <w:pPr>
        <w:ind w:left="142"/>
        <w:jc w:val="center"/>
        <w:rPr>
          <w:rPrChange w:id="159" w:author="BWOJCIK" w:date="2015-10-30T10:40:00Z">
            <w:rPr>
              <w:noProof/>
            </w:rPr>
          </w:rPrChange>
        </w:rPr>
      </w:pPr>
      <w:r w:rsidRPr="00EB190A">
        <w:rPr>
          <w:rPrChange w:id="160" w:author="BWOJCIK" w:date="2015-10-30T10:40:00Z">
            <w:rPr>
              <w:noProof/>
            </w:rPr>
          </w:rPrChange>
        </w:rPr>
        <w:drawing>
          <wp:inline distT="0" distB="0" distL="0" distR="0">
            <wp:extent cx="2404110" cy="3108960"/>
            <wp:effectExtent l="19050" t="0" r="0" b="0"/>
            <wp:docPr id="12" name="Picture 22" descr="C:\Users\askoczyl\Desktop\repo\heartbeat\instruction_pics\scheduler_ope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askoczyl\Desktop\repo\heartbeat\instruction_pics\scheduler_open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 t="2857" r="87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4110" cy="31089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7BAF" w:rsidRPr="00EB190A" w:rsidRDefault="002164F2" w:rsidP="00D4334D">
      <w:pPr>
        <w:pStyle w:val="ListParagraph"/>
        <w:numPr>
          <w:ilvl w:val="1"/>
          <w:numId w:val="2"/>
        </w:numPr>
        <w:rPr>
          <w:rPrChange w:id="161" w:author="BWOJCIK" w:date="2015-10-30T10:40:00Z">
            <w:rPr>
              <w:noProof/>
            </w:rPr>
          </w:rPrChange>
        </w:rPr>
      </w:pPr>
      <w:r w:rsidRPr="00EB190A">
        <w:rPr>
          <w:rPrChange w:id="162" w:author="BWOJCIK" w:date="2015-10-30T10:40:00Z">
            <w:rPr>
              <w:noProof/>
            </w:rPr>
          </w:rPrChange>
        </w:rPr>
        <w:pict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_x0000_s1028" type="#_x0000_t32" style="position:absolute;left:0;text-align:left;margin-left:392pt;margin-top:18.4pt;width:59.4pt;height:66.6pt;z-index:251659264" o:connectortype="straight" strokecolor="#c0504d [3205]" strokeweight="2.5pt">
            <v:stroke endarrow="block"/>
            <v:shadow color="#868686"/>
          </v:shape>
        </w:pict>
      </w:r>
      <w:r w:rsidR="00CA7BAF" w:rsidRPr="00EB190A">
        <w:rPr>
          <w:rPrChange w:id="163" w:author="BWOJCIK" w:date="2015-10-30T10:40:00Z">
            <w:rPr>
              <w:noProof/>
            </w:rPr>
          </w:rPrChange>
        </w:rPr>
        <w:t>click on Actions -&gt; Import Task</w:t>
      </w:r>
    </w:p>
    <w:p w:rsidR="00CA7BAF" w:rsidRPr="00EB190A" w:rsidRDefault="002164F2" w:rsidP="00CA7BAF">
      <w:pPr>
        <w:ind w:left="142"/>
        <w:rPr>
          <w:rPrChange w:id="164" w:author="BWOJCIK" w:date="2015-10-30T10:40:00Z">
            <w:rPr>
              <w:noProof/>
            </w:rPr>
          </w:rPrChange>
        </w:rPr>
      </w:pPr>
      <w:r w:rsidRPr="00EB190A">
        <w:rPr>
          <w:rPrChange w:id="165" w:author="BWOJCIK" w:date="2015-10-30T10:40:00Z">
            <w:rPr>
              <w:noProof/>
            </w:rPr>
          </w:rPrChange>
        </w:rPr>
        <w:pict>
          <v:roundrect id="_x0000_s1026" style="position:absolute;left:0;text-align:left;margin-left:454.4pt;margin-top:63.15pt;width:83.4pt;height:9pt;z-index:251658240" arcsize="10923f" filled="f" fillcolor="white [3201]" strokecolor="#c0504d [3205]" strokeweight="2.5pt">
            <v:shadow color="#868686"/>
          </v:roundrect>
        </w:pict>
      </w:r>
      <w:r w:rsidR="00CA7BAF" w:rsidRPr="00EB190A">
        <w:rPr>
          <w:rPrChange w:id="166" w:author="BWOJCIK" w:date="2015-10-30T10:40:00Z">
            <w:rPr>
              <w:noProof/>
            </w:rPr>
          </w:rPrChange>
        </w:rPr>
        <w:drawing>
          <wp:inline distT="0" distB="0" distL="0" distR="0">
            <wp:extent cx="6635750" cy="1645920"/>
            <wp:effectExtent l="19050" t="0" r="0" b="0"/>
            <wp:docPr id="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 l="50071" b="559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5750" cy="16459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7BAF" w:rsidRPr="00EB190A" w:rsidRDefault="00CA7BAF" w:rsidP="00D4334D">
      <w:pPr>
        <w:pStyle w:val="ListParagraph"/>
        <w:numPr>
          <w:ilvl w:val="1"/>
          <w:numId w:val="2"/>
        </w:numPr>
        <w:rPr>
          <w:rPrChange w:id="167" w:author="BWOJCIK" w:date="2015-10-30T10:40:00Z">
            <w:rPr>
              <w:noProof/>
            </w:rPr>
          </w:rPrChange>
        </w:rPr>
      </w:pPr>
      <w:r w:rsidRPr="00EB190A">
        <w:rPr>
          <w:rPrChange w:id="168" w:author="BWOJCIK" w:date="2015-10-30T10:40:00Z">
            <w:rPr>
              <w:noProof/>
            </w:rPr>
          </w:rPrChange>
        </w:rPr>
        <w:t>go to catalog where you've downloaded heartbeat archive and pick Heartbeat.xml file</w:t>
      </w:r>
    </w:p>
    <w:p w:rsidR="00CA7BAF" w:rsidRPr="00EB190A" w:rsidRDefault="00CA7BAF" w:rsidP="00D4334D">
      <w:pPr>
        <w:pStyle w:val="ListParagraph"/>
        <w:numPr>
          <w:ilvl w:val="1"/>
          <w:numId w:val="2"/>
        </w:numPr>
        <w:rPr>
          <w:rPrChange w:id="169" w:author="BWOJCIK" w:date="2015-10-30T10:40:00Z">
            <w:rPr>
              <w:noProof/>
            </w:rPr>
          </w:rPrChange>
        </w:rPr>
      </w:pPr>
      <w:r w:rsidRPr="00EB190A">
        <w:rPr>
          <w:rPrChange w:id="170" w:author="BWOJCIK" w:date="2015-10-30T10:40:00Z">
            <w:rPr>
              <w:noProof/>
            </w:rPr>
          </w:rPrChange>
        </w:rPr>
        <w:t>navigate to Actions tab:</w:t>
      </w:r>
    </w:p>
    <w:p w:rsidR="00CA7BAF" w:rsidRPr="00EB190A" w:rsidRDefault="00CA7BAF" w:rsidP="00D4334D">
      <w:pPr>
        <w:pStyle w:val="ListParagraph"/>
        <w:numPr>
          <w:ilvl w:val="2"/>
          <w:numId w:val="2"/>
        </w:numPr>
        <w:rPr>
          <w:rPrChange w:id="171" w:author="BWOJCIK" w:date="2015-10-30T10:40:00Z">
            <w:rPr>
              <w:noProof/>
            </w:rPr>
          </w:rPrChange>
        </w:rPr>
      </w:pPr>
      <w:r w:rsidRPr="00EB190A">
        <w:rPr>
          <w:rPrChange w:id="172" w:author="BWOJCIK" w:date="2015-10-30T10:40:00Z">
            <w:rPr>
              <w:noProof/>
            </w:rPr>
          </w:rPrChange>
        </w:rPr>
        <w:t>click edit</w:t>
      </w:r>
    </w:p>
    <w:p w:rsidR="00CA7BAF" w:rsidRPr="00EB190A" w:rsidRDefault="002164F2" w:rsidP="00CA7BAF">
      <w:pPr>
        <w:ind w:left="142"/>
        <w:rPr>
          <w:rPrChange w:id="173" w:author="BWOJCIK" w:date="2015-10-30T10:40:00Z">
            <w:rPr>
              <w:noProof/>
            </w:rPr>
          </w:rPrChange>
        </w:rPr>
      </w:pPr>
      <w:r w:rsidRPr="00EB190A">
        <w:rPr>
          <w:rPrChange w:id="174" w:author="BWOJCIK" w:date="2015-10-30T10:40:00Z">
            <w:rPr>
              <w:noProof/>
            </w:rPr>
          </w:rPrChange>
        </w:rPr>
        <w:lastRenderedPageBreak/>
        <w:pict>
          <v:shapetype id="_x0000_t68" coordsize="21600,21600" o:spt="68" adj="5400,5400" path="m0@0l@1@0@1,21600@2,21600@2@0,21600@0,10800,xe">
            <v:stroke joinstyle="miter"/>
            <v:formulas>
              <v:f eqn="val #0"/>
              <v:f eqn="val #1"/>
              <v:f eqn="sum 21600 0 #1"/>
              <v:f eqn="prod #0 #1 10800"/>
              <v:f eqn="sum #0 0 @3"/>
            </v:formulas>
            <v:path o:connecttype="custom" o:connectlocs="10800,0;0,@0;10800,21600;21600,@0" o:connectangles="270,180,90,0" textboxrect="@1,@4,@2,21600"/>
            <v:handles>
              <v:h position="#1,#0" xrange="0,10800" yrange="0,21600"/>
            </v:handles>
          </v:shapetype>
          <v:shape id="_x0000_s1030" type="#_x0000_t68" style="position:absolute;left:0;text-align:left;margin-left:53pt;margin-top:195.1pt;width:25.2pt;height:29.4pt;z-index:251661312" fillcolor="#d99594 [1941]" strokecolor="#c0504d [3205]" strokeweight="1pt">
            <v:fill color2="#c0504d [3205]" focus="50%" type="gradient"/>
            <v:shadow on="t" type="perspective" color="#622423 [1605]" offset="1pt" offset2="-3pt"/>
            <v:textbox style="layout-flow:vertical-ideographic"/>
          </v:shape>
        </w:pict>
      </w:r>
      <w:r w:rsidRPr="00EB190A">
        <w:rPr>
          <w:rPrChange w:id="175" w:author="BWOJCIK" w:date="2015-10-30T10:40:00Z">
            <w:rPr>
              <w:noProof/>
            </w:rPr>
          </w:rPrChange>
        </w:rPr>
        <w:pict>
          <v:shapetype id="_x0000_t67" coordsize="21600,21600" o:spt="67" adj="16200,5400" path="m0@0l@1@0@1,0@2,0@2@0,21600@0,10800,21600xe">
            <v:stroke joinstyle="miter"/>
            <v:formulas>
              <v:f eqn="val #0"/>
              <v:f eqn="val #1"/>
              <v:f eqn="sum height 0 #1"/>
              <v:f eqn="sum 10800 0 #1"/>
              <v:f eqn="sum width 0 #0"/>
              <v:f eqn="prod @4 @3 10800"/>
              <v:f eqn="sum width 0 @5"/>
            </v:formulas>
            <v:path o:connecttype="custom" o:connectlocs="10800,0;0,@0;10800,21600;21600,@0" o:connectangles="270,180,90,0" textboxrect="@1,0,@2,@6"/>
            <v:handles>
              <v:h position="#1,#0" xrange="0,10800" yrange="0,21600"/>
            </v:handles>
          </v:shapetype>
          <v:shape id="_x0000_s1029" type="#_x0000_t67" style="position:absolute;left:0;text-align:left;margin-left:33.8pt;margin-top:24.7pt;width:27.6pt;height:36pt;z-index:251660288" fillcolor="#d99594 [1941]" strokecolor="#c0504d [3205]" strokeweight="1pt">
            <v:fill color2="#c0504d [3205]" focus="50%" type="gradient"/>
            <v:shadow on="t" type="perspective" color="#622423 [1605]" offset="1pt" offset2="-3pt"/>
            <v:textbox style="layout-flow:vertical-ideographic"/>
          </v:shape>
        </w:pict>
      </w:r>
      <w:r w:rsidR="00CA7BAF" w:rsidRPr="00EB190A">
        <w:rPr>
          <w:rPrChange w:id="176" w:author="BWOJCIK" w:date="2015-10-30T10:40:00Z">
            <w:rPr>
              <w:noProof/>
            </w:rPr>
          </w:rPrChange>
        </w:rPr>
        <w:drawing>
          <wp:inline distT="0" distB="0" distL="0" distR="0">
            <wp:extent cx="3197874" cy="2854016"/>
            <wp:effectExtent l="19050" t="0" r="2526" b="0"/>
            <wp:docPr id="1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 l="65399" t="17473" r="15438" b="217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7877" cy="28540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7BAF" w:rsidRPr="00EB190A" w:rsidRDefault="00CA7BAF" w:rsidP="00D4334D">
      <w:pPr>
        <w:pStyle w:val="ListParagraph"/>
        <w:numPr>
          <w:ilvl w:val="2"/>
          <w:numId w:val="2"/>
        </w:numPr>
        <w:rPr>
          <w:rPrChange w:id="177" w:author="BWOJCIK" w:date="2015-10-30T10:40:00Z">
            <w:rPr>
              <w:noProof/>
            </w:rPr>
          </w:rPrChange>
        </w:rPr>
      </w:pPr>
      <w:r w:rsidRPr="00EB190A">
        <w:rPr>
          <w:rPrChange w:id="178" w:author="BWOJCIK" w:date="2015-10-30T10:40:00Z">
            <w:rPr>
              <w:noProof/>
            </w:rPr>
          </w:rPrChange>
        </w:rPr>
        <w:t>pick "Start a program"</w:t>
      </w:r>
    </w:p>
    <w:p w:rsidR="00CA7BAF" w:rsidRPr="00EB190A" w:rsidRDefault="00CA7BAF" w:rsidP="00D4334D">
      <w:pPr>
        <w:pStyle w:val="ListParagraph"/>
        <w:numPr>
          <w:ilvl w:val="2"/>
          <w:numId w:val="2"/>
        </w:numPr>
        <w:rPr>
          <w:rPrChange w:id="179" w:author="BWOJCIK" w:date="2015-10-30T10:40:00Z">
            <w:rPr>
              <w:noProof/>
            </w:rPr>
          </w:rPrChange>
        </w:rPr>
      </w:pPr>
      <w:r w:rsidRPr="00EB190A">
        <w:rPr>
          <w:rPrChange w:id="180" w:author="BWOJCIK" w:date="2015-10-30T10:40:00Z">
            <w:rPr>
              <w:noProof/>
            </w:rPr>
          </w:rPrChange>
        </w:rPr>
        <w:t>in "Program/script" box write your Java path "path/</w:t>
      </w:r>
      <w:proofErr w:type="spellStart"/>
      <w:r w:rsidRPr="00EB190A">
        <w:rPr>
          <w:rPrChange w:id="181" w:author="BWOJCIK" w:date="2015-10-30T10:40:00Z">
            <w:rPr>
              <w:noProof/>
            </w:rPr>
          </w:rPrChange>
        </w:rPr>
        <w:t>to</w:t>
      </w:r>
      <w:proofErr w:type="spellEnd"/>
      <w:r w:rsidRPr="00EB190A">
        <w:rPr>
          <w:rPrChange w:id="182" w:author="BWOJCIK" w:date="2015-10-30T10:40:00Z">
            <w:rPr>
              <w:noProof/>
            </w:rPr>
          </w:rPrChange>
        </w:rPr>
        <w:t>/java/</w:t>
      </w:r>
      <w:proofErr w:type="spellStart"/>
      <w:r w:rsidRPr="00EB190A">
        <w:rPr>
          <w:rPrChange w:id="183" w:author="BWOJCIK" w:date="2015-10-30T10:40:00Z">
            <w:rPr>
              <w:noProof/>
            </w:rPr>
          </w:rPrChange>
        </w:rPr>
        <w:t>jre</w:t>
      </w:r>
      <w:proofErr w:type="spellEnd"/>
      <w:r w:rsidRPr="00EB190A">
        <w:rPr>
          <w:rPrChange w:id="184" w:author="BWOJCIK" w:date="2015-10-30T10:40:00Z">
            <w:rPr>
              <w:noProof/>
            </w:rPr>
          </w:rPrChange>
        </w:rPr>
        <w:t>/bin/java.exe"</w:t>
      </w:r>
    </w:p>
    <w:p w:rsidR="00CA7BAF" w:rsidRPr="00EB190A" w:rsidRDefault="00CA7BAF" w:rsidP="00D4334D">
      <w:pPr>
        <w:pStyle w:val="ListParagraph"/>
        <w:numPr>
          <w:ilvl w:val="2"/>
          <w:numId w:val="2"/>
        </w:numPr>
        <w:rPr>
          <w:rPrChange w:id="185" w:author="BWOJCIK" w:date="2015-10-30T10:40:00Z">
            <w:rPr>
              <w:noProof/>
            </w:rPr>
          </w:rPrChange>
        </w:rPr>
      </w:pPr>
      <w:r w:rsidRPr="00EB190A">
        <w:rPr>
          <w:rPrChange w:id="186" w:author="BWOJCIK" w:date="2015-10-30T10:40:00Z">
            <w:rPr>
              <w:noProof/>
            </w:rPr>
          </w:rPrChange>
        </w:rPr>
        <w:t>in "Add arguments" box write "- jar path/</w:t>
      </w:r>
      <w:proofErr w:type="spellStart"/>
      <w:r w:rsidRPr="00EB190A">
        <w:rPr>
          <w:rPrChange w:id="187" w:author="BWOJCIK" w:date="2015-10-30T10:40:00Z">
            <w:rPr>
              <w:noProof/>
            </w:rPr>
          </w:rPrChange>
        </w:rPr>
        <w:t>to</w:t>
      </w:r>
      <w:proofErr w:type="spellEnd"/>
      <w:r w:rsidRPr="00EB190A">
        <w:rPr>
          <w:rPrChange w:id="188" w:author="BWOJCIK" w:date="2015-10-30T10:40:00Z">
            <w:rPr>
              <w:noProof/>
            </w:rPr>
          </w:rPrChange>
        </w:rPr>
        <w:t>/heartbeat/</w:t>
      </w:r>
      <w:ins w:id="189" w:author="BWOJCIK" w:date="2015-10-30T10:50:00Z">
        <w:r w:rsidR="001610C1">
          <w:t>H</w:t>
        </w:r>
      </w:ins>
      <w:del w:id="190" w:author="BWOJCIK" w:date="2015-10-30T10:50:00Z">
        <w:r w:rsidRPr="00EB190A" w:rsidDel="001610C1">
          <w:rPr>
            <w:rPrChange w:id="191" w:author="BWOJCIK" w:date="2015-10-30T10:40:00Z">
              <w:rPr>
                <w:noProof/>
              </w:rPr>
            </w:rPrChange>
          </w:rPr>
          <w:delText>h</w:delText>
        </w:r>
      </w:del>
      <w:r w:rsidRPr="00EB190A">
        <w:rPr>
          <w:rPrChange w:id="192" w:author="BWOJCIK" w:date="2015-10-30T10:40:00Z">
            <w:rPr>
              <w:noProof/>
            </w:rPr>
          </w:rPrChange>
        </w:rPr>
        <w:t>eartbeat</w:t>
      </w:r>
      <w:ins w:id="193" w:author="BWOJCIK" w:date="2015-10-30T10:50:00Z">
        <w:r w:rsidR="001610C1">
          <w:t>Service</w:t>
        </w:r>
      </w:ins>
      <w:r w:rsidRPr="00EB190A">
        <w:rPr>
          <w:rPrChange w:id="194" w:author="BWOJCIK" w:date="2015-10-30T10:40:00Z">
            <w:rPr>
              <w:noProof/>
            </w:rPr>
          </w:rPrChange>
        </w:rPr>
        <w:t>.jar"</w:t>
      </w:r>
    </w:p>
    <w:p w:rsidR="00CA7BAF" w:rsidRPr="00EB190A" w:rsidRDefault="00CA7BAF" w:rsidP="00D4334D">
      <w:pPr>
        <w:pStyle w:val="ListParagraph"/>
        <w:numPr>
          <w:ilvl w:val="2"/>
          <w:numId w:val="2"/>
        </w:numPr>
        <w:rPr>
          <w:rPrChange w:id="195" w:author="BWOJCIK" w:date="2015-10-30T10:40:00Z">
            <w:rPr>
              <w:noProof/>
            </w:rPr>
          </w:rPrChange>
        </w:rPr>
      </w:pPr>
      <w:r w:rsidRPr="00EB190A">
        <w:rPr>
          <w:rPrChange w:id="196" w:author="BWOJCIK" w:date="2015-10-30T10:40:00Z">
            <w:rPr>
              <w:noProof/>
            </w:rPr>
          </w:rPrChange>
        </w:rPr>
        <w:t>in "Start in" box write path to heartbeat "path/</w:t>
      </w:r>
      <w:proofErr w:type="spellStart"/>
      <w:r w:rsidRPr="00EB190A">
        <w:rPr>
          <w:rPrChange w:id="197" w:author="BWOJCIK" w:date="2015-10-30T10:40:00Z">
            <w:rPr>
              <w:noProof/>
            </w:rPr>
          </w:rPrChange>
        </w:rPr>
        <w:t>to</w:t>
      </w:r>
      <w:proofErr w:type="spellEnd"/>
      <w:r w:rsidRPr="00EB190A">
        <w:rPr>
          <w:rPrChange w:id="198" w:author="BWOJCIK" w:date="2015-10-30T10:40:00Z">
            <w:rPr>
              <w:noProof/>
            </w:rPr>
          </w:rPrChange>
        </w:rPr>
        <w:t>/heartbeat/"</w:t>
      </w:r>
    </w:p>
    <w:p w:rsidR="00CA7BAF" w:rsidRPr="00EB190A" w:rsidRDefault="00CA7BAF" w:rsidP="00D4334D">
      <w:pPr>
        <w:pStyle w:val="ListParagraph"/>
        <w:numPr>
          <w:ilvl w:val="2"/>
          <w:numId w:val="2"/>
        </w:numPr>
        <w:rPr>
          <w:rPrChange w:id="199" w:author="BWOJCIK" w:date="2015-10-30T10:40:00Z">
            <w:rPr>
              <w:noProof/>
            </w:rPr>
          </w:rPrChange>
        </w:rPr>
      </w:pPr>
      <w:r w:rsidRPr="00EB190A">
        <w:rPr>
          <w:rPrChange w:id="200" w:author="BWOJCIK" w:date="2015-10-30T10:40:00Z">
            <w:rPr>
              <w:noProof/>
            </w:rPr>
          </w:rPrChange>
        </w:rPr>
        <w:t>click ok</w:t>
      </w:r>
    </w:p>
    <w:p w:rsidR="00CA7BAF" w:rsidRPr="00EB190A" w:rsidRDefault="002164F2" w:rsidP="00CA7BAF">
      <w:pPr>
        <w:ind w:left="142"/>
        <w:rPr>
          <w:rPrChange w:id="201" w:author="BWOJCIK" w:date="2015-10-30T10:40:00Z">
            <w:rPr>
              <w:noProof/>
            </w:rPr>
          </w:rPrChange>
        </w:rPr>
      </w:pPr>
      <w:r w:rsidRPr="00EB190A">
        <w:rPr>
          <w:rPrChange w:id="202" w:author="BWOJCIK" w:date="2015-10-30T10:40:00Z">
            <w:rPr>
              <w:noProof/>
            </w:rPr>
          </w:rPrChange>
        </w:rPr>
        <w:pict>
          <v:shapetype id="_x0000_t66" coordsize="21600,21600" o:spt="66" adj="5400,5400" path="m@0,l@0@1,21600@1,21600@2@0@2@0,21600,,10800xe">
            <v:stroke joinstyle="miter"/>
            <v:formulas>
              <v:f eqn="val #0"/>
              <v:f eqn="val #1"/>
              <v:f eqn="sum 21600 0 #1"/>
              <v:f eqn="prod #0 #1 10800"/>
              <v:f eqn="sum #0 0 @3"/>
            </v:formulas>
            <v:path o:connecttype="custom" o:connectlocs="@0,0;0,10800;@0,21600;21600,10800" o:connectangles="270,180,90,0" textboxrect="@4,@1,21600,@2"/>
            <v:handles>
              <v:h position="#0,#1" xrange="0,21600" yrange="0,10800"/>
            </v:handles>
          </v:shapetype>
          <v:shape id="_x0000_s1032" type="#_x0000_t66" style="position:absolute;left:0;text-align:left;margin-left:222.2pt;margin-top:71.15pt;width:43.2pt;height:26.4pt;z-index:251663360" fillcolor="#d99594 [1941]" strokecolor="#c0504d [3205]" strokeweight="1pt">
            <v:fill color2="#c0504d [3205]" focus="50%" type="gradient"/>
            <v:shadow on="t" type="perspective" color="#622423 [1605]" offset="1pt" offset2="-3pt"/>
          </v:shape>
        </w:pict>
      </w:r>
      <w:r w:rsidRPr="00EB190A">
        <w:rPr>
          <w:rPrChange w:id="203" w:author="BWOJCIK" w:date="2015-10-30T10:40:00Z">
            <w:rPr>
              <w:noProof/>
            </w:rPr>
          </w:rPrChange>
        </w:rPr>
        <w:pict>
          <v:shapetype id="_x0000_t88" coordsize="21600,21600" o:spt="88" adj="1800,10800" path="m,qx10800@0l10800@2qy21600@11,10800@3l10800@1qy,21600e" filled="f">
            <v:formulas>
              <v:f eqn="val #0"/>
              <v:f eqn="sum 21600 0 #0"/>
              <v:f eqn="sum #1 0 #0"/>
              <v:f eqn="sum #1 #0 0"/>
              <v:f eqn="prod #0 9598 32768"/>
              <v:f eqn="sum 21600 0 @4"/>
              <v:f eqn="sum 21600 0 #1"/>
              <v:f eqn="min #1 @6"/>
              <v:f eqn="prod @7 1 2"/>
              <v:f eqn="prod #0 2 1"/>
              <v:f eqn="sum 21600 0 @9"/>
              <v:f eqn="val #1"/>
            </v:formulas>
            <v:path arrowok="t" o:connecttype="custom" o:connectlocs="0,0;21600,@11;0,21600" textboxrect="0,@4,7637,@5"/>
            <v:handles>
              <v:h position="center,#0" yrange="0,@8"/>
              <v:h position="bottomRight,#1" yrange="@9,@10"/>
            </v:handles>
          </v:shapetype>
          <v:shape id="_x0000_s1033" type="#_x0000_t88" style="position:absolute;left:0;text-align:left;margin-left:198.2pt;margin-top:65.75pt;width:17.4pt;height:36.6pt;z-index:251664384" fillcolor="white [3201]" strokecolor="#c0504d [3205]" strokeweight="2.5pt">
            <v:shadow color="#868686"/>
          </v:shape>
        </w:pict>
      </w:r>
      <w:r w:rsidRPr="00EB190A">
        <w:rPr>
          <w:rPrChange w:id="204" w:author="BWOJCIK" w:date="2015-10-30T10:40:00Z">
            <w:rPr>
              <w:noProof/>
            </w:rPr>
          </w:rPrChange>
        </w:rPr>
        <w:pict>
          <v:shape id="_x0000_s1031" type="#_x0000_t66" style="position:absolute;left:0;text-align:left;margin-left:204.8pt;margin-top:27.35pt;width:43.2pt;height:26.4pt;z-index:251662336" fillcolor="#d99594 [1941]" strokecolor="#c0504d [3205]" strokeweight="1pt">
            <v:fill color2="#c0504d [3205]" focus="50%" type="gradient"/>
            <v:shadow on="t" type="perspective" color="#622423 [1605]" offset="1pt" offset2="-3pt"/>
          </v:shape>
        </w:pict>
      </w:r>
      <w:r w:rsidR="00CA7BAF" w:rsidRPr="00EB190A">
        <w:rPr>
          <w:rPrChange w:id="205" w:author="BWOJCIK" w:date="2015-10-30T10:40:00Z">
            <w:rPr>
              <w:noProof/>
            </w:rPr>
          </w:rPrChange>
        </w:rPr>
        <w:drawing>
          <wp:inline distT="0" distB="0" distL="0" distR="0">
            <wp:extent cx="2611313" cy="2851317"/>
            <wp:effectExtent l="19050" t="0" r="0" b="0"/>
            <wp:docPr id="17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 l="67291" t="18011" r="17240" b="220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2588" cy="28527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7BAF" w:rsidRPr="00EB190A" w:rsidRDefault="00CA7BAF" w:rsidP="001610C1">
      <w:pPr>
        <w:pStyle w:val="ListParagraph"/>
        <w:ind w:left="2518"/>
        <w:rPr>
          <w:rPrChange w:id="206" w:author="BWOJCIK" w:date="2015-10-30T10:40:00Z">
            <w:rPr>
              <w:noProof/>
            </w:rPr>
          </w:rPrChange>
        </w:rPr>
        <w:pPrChange w:id="207" w:author="BWOJCIK" w:date="2015-10-30T10:56:00Z">
          <w:pPr>
            <w:pStyle w:val="ListParagraph"/>
            <w:numPr>
              <w:ilvl w:val="2"/>
              <w:numId w:val="2"/>
            </w:numPr>
            <w:ind w:left="2518" w:hanging="360"/>
          </w:pPr>
        </w:pPrChange>
      </w:pPr>
      <w:del w:id="208" w:author="BWOJCIK" w:date="2015-10-30T10:56:00Z">
        <w:r w:rsidRPr="00EB190A" w:rsidDel="001610C1">
          <w:rPr>
            <w:rPrChange w:id="209" w:author="BWOJCIK" w:date="2015-10-30T10:40:00Z">
              <w:rPr>
                <w:noProof/>
              </w:rPr>
            </w:rPrChange>
          </w:rPr>
          <w:delText>click ok</w:delText>
        </w:r>
      </w:del>
    </w:p>
    <w:p w:rsidR="00D4334D" w:rsidRPr="00EB190A" w:rsidRDefault="00D4334D" w:rsidP="00D4334D">
      <w:pPr>
        <w:pStyle w:val="ListParagraph"/>
        <w:numPr>
          <w:ilvl w:val="1"/>
          <w:numId w:val="2"/>
        </w:numPr>
        <w:rPr>
          <w:rPrChange w:id="210" w:author="BWOJCIK" w:date="2015-10-30T10:40:00Z">
            <w:rPr>
              <w:noProof/>
            </w:rPr>
          </w:rPrChange>
        </w:rPr>
      </w:pPr>
      <w:r w:rsidRPr="00EB190A">
        <w:rPr>
          <w:rPrChange w:id="211" w:author="BWOJCIK" w:date="2015-10-30T10:40:00Z">
            <w:rPr>
              <w:noProof/>
            </w:rPr>
          </w:rPrChange>
        </w:rPr>
        <w:t>navigate to Trigger tab if you want to configure how frequently the task is scheduled</w:t>
      </w:r>
    </w:p>
    <w:p w:rsidR="00D4334D" w:rsidRPr="00EB190A" w:rsidRDefault="002164F2" w:rsidP="00722F0F">
      <w:pPr>
        <w:ind w:left="284"/>
        <w:rPr>
          <w:rPrChange w:id="212" w:author="BWOJCIK" w:date="2015-10-30T10:40:00Z">
            <w:rPr>
              <w:noProof/>
            </w:rPr>
          </w:rPrChange>
        </w:rPr>
      </w:pPr>
      <w:r w:rsidRPr="00EB190A">
        <w:rPr>
          <w:rPrChange w:id="213" w:author="BWOJCIK" w:date="2015-10-30T10:40:00Z">
            <w:rPr>
              <w:noProof/>
            </w:rPr>
          </w:rPrChange>
        </w:rPr>
        <w:lastRenderedPageBreak/>
        <w:pict>
          <v:shape id="_x0000_s1036" type="#_x0000_t66" style="position:absolute;left:0;text-align:left;margin-left:362.6pt;margin-top:117.3pt;width:43.2pt;height:26.4pt;z-index:251667456" fillcolor="#d99594 [1941]" strokecolor="#c0504d [3205]" strokeweight="1pt">
            <v:fill color2="#c0504d [3205]" focus="50%" type="gradient"/>
            <v:shadow on="t" type="perspective" color="#622423 [1605]" offset="1pt" offset2="-3pt"/>
          </v:shape>
        </w:pict>
      </w:r>
      <w:r w:rsidRPr="00EB190A">
        <w:rPr>
          <w:rPrChange w:id="214" w:author="BWOJCIK" w:date="2015-10-30T10:40:00Z">
            <w:rPr>
              <w:noProof/>
            </w:rPr>
          </w:rPrChange>
        </w:rPr>
        <w:pict>
          <v:shape id="_x0000_s1035" type="#_x0000_t68" style="position:absolute;left:0;text-align:left;margin-left:55.4pt;margin-top:193.3pt;width:25.2pt;height:29.4pt;z-index:251666432" fillcolor="#d99594 [1941]" strokecolor="#c0504d [3205]" strokeweight="1pt">
            <v:fill color2="#c0504d [3205]" focus="50%" type="gradient"/>
            <v:shadow on="t" type="perspective" color="#622423 [1605]" offset="1pt" offset2="-3pt"/>
            <v:textbox style="layout-flow:vertical-ideographic"/>
          </v:shape>
        </w:pict>
      </w:r>
      <w:r w:rsidRPr="00EB190A">
        <w:rPr>
          <w:rPrChange w:id="215" w:author="BWOJCIK" w:date="2015-10-30T10:40:00Z">
            <w:rPr>
              <w:noProof/>
            </w:rPr>
          </w:rPrChange>
        </w:rPr>
        <w:pict>
          <v:shape id="_x0000_s1034" type="#_x0000_t67" style="position:absolute;left:0;text-align:left;margin-left:38.6pt;margin-top:27.1pt;width:27.6pt;height:36pt;z-index:251665408" fillcolor="#d99594 [1941]" strokecolor="#c0504d [3205]" strokeweight="1pt">
            <v:fill color2="#c0504d [3205]" focus="50%" type="gradient"/>
            <v:shadow on="t" type="perspective" color="#622423 [1605]" offset="1pt" offset2="-3pt"/>
            <v:textbox style="layout-flow:vertical-ideographic"/>
          </v:shape>
        </w:pict>
      </w:r>
      <w:r w:rsidR="00D4334D" w:rsidRPr="00EB190A">
        <w:rPr>
          <w:rPrChange w:id="216" w:author="BWOJCIK" w:date="2015-10-30T10:40:00Z">
            <w:rPr>
              <w:noProof/>
            </w:rPr>
          </w:rPrChange>
        </w:rPr>
        <w:drawing>
          <wp:inline distT="0" distB="0" distL="0" distR="0">
            <wp:extent cx="3044092" cy="2793402"/>
            <wp:effectExtent l="19050" t="0" r="3908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 l="51636" t="2033" r="29102" b="345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4092" cy="27934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4334D" w:rsidRPr="00EB190A">
        <w:rPr>
          <w:rPrChange w:id="217" w:author="BWOJCIK" w:date="2015-10-30T10:40:00Z">
            <w:rPr>
              <w:noProof/>
            </w:rPr>
          </w:rPrChange>
        </w:rPr>
        <w:drawing>
          <wp:inline distT="0" distB="0" distL="0" distR="0">
            <wp:extent cx="2994724" cy="2796540"/>
            <wp:effectExtent l="19050" t="0" r="0" b="0"/>
            <wp:docPr id="1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 l="65323" t="15054" r="15279" b="206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5427" cy="27971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2F0F" w:rsidRPr="00EB190A" w:rsidRDefault="00722F0F" w:rsidP="00722F0F">
      <w:pPr>
        <w:pStyle w:val="ListParagraph"/>
        <w:numPr>
          <w:ilvl w:val="2"/>
          <w:numId w:val="2"/>
        </w:numPr>
        <w:rPr>
          <w:rPrChange w:id="218" w:author="BWOJCIK" w:date="2015-10-30T10:40:00Z">
            <w:rPr>
              <w:noProof/>
            </w:rPr>
          </w:rPrChange>
        </w:rPr>
      </w:pPr>
      <w:r w:rsidRPr="00EB190A">
        <w:rPr>
          <w:rPrChange w:id="219" w:author="BWOJCIK" w:date="2015-10-30T10:40:00Z">
            <w:rPr>
              <w:noProof/>
            </w:rPr>
          </w:rPrChange>
        </w:rPr>
        <w:t>click ok</w:t>
      </w:r>
    </w:p>
    <w:p w:rsidR="00CA7BAF" w:rsidRPr="00EB190A" w:rsidRDefault="00CA7BAF" w:rsidP="00722F0F">
      <w:pPr>
        <w:pStyle w:val="ListParagraph"/>
        <w:numPr>
          <w:ilvl w:val="1"/>
          <w:numId w:val="2"/>
        </w:numPr>
        <w:rPr>
          <w:rPrChange w:id="220" w:author="BWOJCIK" w:date="2015-10-30T10:40:00Z">
            <w:rPr>
              <w:noProof/>
            </w:rPr>
          </w:rPrChange>
        </w:rPr>
      </w:pPr>
      <w:r w:rsidRPr="00EB190A">
        <w:rPr>
          <w:rPrChange w:id="221" w:author="BWOJCIK" w:date="2015-10-30T10:40:00Z">
            <w:rPr>
              <w:noProof/>
            </w:rPr>
          </w:rPrChange>
        </w:rPr>
        <w:t xml:space="preserve">on a dialog that pops up choose your user and pass your </w:t>
      </w:r>
      <w:proofErr w:type="spellStart"/>
      <w:r w:rsidRPr="00EB190A">
        <w:rPr>
          <w:rPrChange w:id="222" w:author="BWOJCIK" w:date="2015-10-30T10:40:00Z">
            <w:rPr>
              <w:noProof/>
            </w:rPr>
          </w:rPrChange>
        </w:rPr>
        <w:t>creadentials</w:t>
      </w:r>
      <w:proofErr w:type="spellEnd"/>
    </w:p>
    <w:p w:rsidR="00CA7BAF" w:rsidRPr="00EB190A" w:rsidRDefault="00CA7BAF" w:rsidP="00722F0F">
      <w:pPr>
        <w:pStyle w:val="ListParagraph"/>
        <w:numPr>
          <w:ilvl w:val="1"/>
          <w:numId w:val="2"/>
        </w:numPr>
        <w:rPr>
          <w:rPrChange w:id="223" w:author="BWOJCIK" w:date="2015-10-30T10:40:00Z">
            <w:rPr>
              <w:noProof/>
            </w:rPr>
          </w:rPrChange>
        </w:rPr>
      </w:pPr>
      <w:r w:rsidRPr="00EB190A">
        <w:rPr>
          <w:rPrChange w:id="224" w:author="BWOJCIK" w:date="2015-10-30T10:40:00Z">
            <w:rPr>
              <w:noProof/>
            </w:rPr>
          </w:rPrChange>
        </w:rPr>
        <w:t>click ok</w:t>
      </w:r>
    </w:p>
    <w:p w:rsidR="00CA7BAF" w:rsidRPr="00EB190A" w:rsidRDefault="00CA7BAF" w:rsidP="00D4334D">
      <w:pPr>
        <w:pStyle w:val="ListParagraph"/>
        <w:numPr>
          <w:ilvl w:val="1"/>
          <w:numId w:val="2"/>
        </w:numPr>
        <w:rPr>
          <w:rPrChange w:id="225" w:author="BWOJCIK" w:date="2015-10-30T10:40:00Z">
            <w:rPr>
              <w:noProof/>
            </w:rPr>
          </w:rPrChange>
        </w:rPr>
      </w:pPr>
      <w:r w:rsidRPr="00EB190A">
        <w:rPr>
          <w:rPrChange w:id="226" w:author="BWOJCIK" w:date="2015-10-30T10:40:00Z">
            <w:rPr>
              <w:noProof/>
            </w:rPr>
          </w:rPrChange>
        </w:rPr>
        <w:t xml:space="preserve">go back to the </w:t>
      </w:r>
      <w:proofErr w:type="spellStart"/>
      <w:r w:rsidRPr="00EB190A">
        <w:rPr>
          <w:rPrChange w:id="227" w:author="BWOJCIK" w:date="2015-10-30T10:40:00Z">
            <w:rPr>
              <w:noProof/>
            </w:rPr>
          </w:rPrChange>
        </w:rPr>
        <w:t>the</w:t>
      </w:r>
      <w:proofErr w:type="spellEnd"/>
      <w:r w:rsidRPr="00EB190A">
        <w:rPr>
          <w:rPrChange w:id="228" w:author="BWOJCIK" w:date="2015-10-30T10:40:00Z">
            <w:rPr>
              <w:noProof/>
            </w:rPr>
          </w:rPrChange>
        </w:rPr>
        <w:t xml:space="preserve"> list of task</w:t>
      </w:r>
    </w:p>
    <w:p w:rsidR="00CA7BAF" w:rsidRPr="00EB190A" w:rsidRDefault="00CA7BAF" w:rsidP="00D4334D">
      <w:pPr>
        <w:pStyle w:val="ListParagraph"/>
        <w:numPr>
          <w:ilvl w:val="0"/>
          <w:numId w:val="2"/>
        </w:numPr>
        <w:rPr>
          <w:rPrChange w:id="229" w:author="BWOJCIK" w:date="2015-10-30T10:40:00Z">
            <w:rPr>
              <w:noProof/>
            </w:rPr>
          </w:rPrChange>
        </w:rPr>
      </w:pPr>
      <w:r w:rsidRPr="00EB190A">
        <w:rPr>
          <w:rPrChange w:id="230" w:author="BWOJCIK" w:date="2015-10-30T10:40:00Z">
            <w:rPr>
              <w:noProof/>
            </w:rPr>
          </w:rPrChange>
        </w:rPr>
        <w:t>on the lower list you should now see your new task "Heartbeat" (if not click "Refresh" on the right side)</w:t>
      </w:r>
    </w:p>
    <w:p w:rsidR="00CA7BAF" w:rsidRPr="00EB190A" w:rsidRDefault="00CA7BAF" w:rsidP="00D4334D">
      <w:pPr>
        <w:pStyle w:val="ListParagraph"/>
        <w:numPr>
          <w:ilvl w:val="0"/>
          <w:numId w:val="2"/>
        </w:numPr>
        <w:rPr>
          <w:rPrChange w:id="231" w:author="BWOJCIK" w:date="2015-10-30T10:40:00Z">
            <w:rPr>
              <w:noProof/>
            </w:rPr>
          </w:rPrChange>
        </w:rPr>
      </w:pPr>
      <w:r w:rsidRPr="00EB190A">
        <w:rPr>
          <w:rPrChange w:id="232" w:author="BWOJCIK" w:date="2015-10-30T10:40:00Z">
            <w:rPr>
              <w:noProof/>
            </w:rPr>
          </w:rPrChange>
        </w:rPr>
        <w:t>in the upper list you should see status of your new "Heartbeat" task (it will be updated after first run)</w:t>
      </w:r>
    </w:p>
    <w:p w:rsidR="00FE4F04" w:rsidRPr="00EB190A" w:rsidRDefault="002164F2" w:rsidP="00722F0F">
      <w:pPr>
        <w:ind w:left="142"/>
      </w:pPr>
      <w:r w:rsidRPr="00EB190A">
        <w:rPr>
          <w:rPrChange w:id="233" w:author="BWOJCIK" w:date="2015-10-30T10:40:00Z">
            <w:rPr>
              <w:noProof/>
            </w:rPr>
          </w:rPrChange>
        </w:rPr>
        <w:pict>
          <v:shape id="_x0000_s1040" type="#_x0000_t67" style="position:absolute;left:0;text-align:left;margin-left:452.6pt;margin-top:268.15pt;width:29.4pt;height:33pt;z-index:251672576" fillcolor="#d99594 [1941]" strokecolor="#c0504d [3205]" strokeweight="1pt">
            <v:fill color2="#c0504d [3205]" focus="50%" type="gradient"/>
            <v:shadow on="t" type="perspective" color="#622423 [1605]" offset="1pt" offset2="-3pt"/>
            <v:textbox style="layout-flow:vertical-ideographic"/>
          </v:shape>
        </w:pict>
      </w:r>
      <w:r w:rsidRPr="00EB190A">
        <w:rPr>
          <w:rPrChange w:id="234" w:author="BWOJCIK" w:date="2015-10-30T10:40:00Z">
            <w:rPr>
              <w:noProof/>
            </w:rPr>
          </w:rPrChange>
        </w:rPr>
        <w:pict>
          <v:shape id="_x0000_s1039" type="#_x0000_t32" style="position:absolute;left:0;text-align:left;margin-left:95pt;margin-top:197.95pt;width:7.2pt;height:55.2pt;flip:x;z-index:251671552" o:connectortype="straight" strokecolor="#c0504d [3205]" strokeweight="4.5pt">
            <v:stroke endarrow="block"/>
            <v:shadow type="perspective" color="#622423 [1605]" offset="1pt" offset2="-3pt"/>
          </v:shape>
        </w:pict>
      </w:r>
      <w:r w:rsidRPr="00EB190A">
        <w:rPr>
          <w:rPrChange w:id="235" w:author="BWOJCIK" w:date="2015-10-30T10:40:00Z">
            <w:rPr>
              <w:noProof/>
            </w:rPr>
          </w:rPrChange>
        </w:rPr>
        <w:pict>
          <v:shape id="_x0000_s1038" type="#_x0000_t32" style="position:absolute;left:0;text-align:left;margin-left:95pt;margin-top:118.15pt;width:7.2pt;height:55.2pt;flip:x;z-index:251670528" o:connectortype="straight" strokecolor="#c0504d [3205]" strokeweight="4.5pt">
            <v:stroke endarrow="block"/>
            <v:shadow type="perspective" color="#622423 [1605]" offset="1pt" offset2="-3pt"/>
          </v:shape>
        </w:pict>
      </w:r>
      <w:r w:rsidRPr="00EB190A">
        <w:rPr>
          <w:rPrChange w:id="236" w:author="BWOJCIK" w:date="2015-10-30T10:40:00Z">
            <w:rPr>
              <w:noProof/>
            </w:rPr>
          </w:rPrChange>
        </w:rPr>
        <w:pict>
          <v:shape id="_x0000_s1037" type="#_x0000_t68" style="position:absolute;left:0;text-align:left;margin-left:21.2pt;margin-top:52.15pt;width:25.2pt;height:29.4pt;z-index:251669504" fillcolor="#d99594 [1941]" strokecolor="#c0504d [3205]" strokeweight="1pt">
            <v:fill color2="#c0504d [3205]" focus="50%" type="gradient"/>
            <v:shadow on="t" type="perspective" color="#622423 [1605]" offset="1pt" offset2="-3pt"/>
            <v:textbox style="layout-flow:vertical-ideographic"/>
          </v:shape>
        </w:pict>
      </w:r>
      <w:r w:rsidR="00CA7BAF" w:rsidRPr="00EB190A">
        <w:rPr>
          <w:rPrChange w:id="237" w:author="BWOJCIK" w:date="2015-10-30T10:40:00Z">
            <w:rPr>
              <w:noProof/>
            </w:rPr>
          </w:rPrChange>
        </w:rPr>
        <w:tab/>
      </w:r>
      <w:r w:rsidR="00CA7BAF" w:rsidRPr="00EB190A">
        <w:rPr>
          <w:rPrChange w:id="238" w:author="BWOJCIK" w:date="2015-10-30T10:40:00Z">
            <w:rPr>
              <w:noProof/>
            </w:rPr>
          </w:rPrChange>
        </w:rPr>
        <w:tab/>
      </w:r>
      <w:r w:rsidR="00722F0F" w:rsidRPr="00EB190A">
        <w:rPr>
          <w:rPrChange w:id="239" w:author="BWOJCIK" w:date="2015-10-30T10:40:00Z">
            <w:rPr>
              <w:noProof/>
            </w:rPr>
          </w:rPrChange>
        </w:rPr>
        <w:drawing>
          <wp:anchor distT="0" distB="0" distL="114300" distR="114300" simplePos="0" relativeHeight="251668480" behindDoc="0" locked="0" layoutInCell="1" allowOverlap="1">
            <wp:simplePos x="0" y="0"/>
            <wp:positionH relativeFrom="column">
              <wp:posOffset>113030</wp:posOffset>
            </wp:positionH>
            <wp:positionV relativeFrom="paragraph">
              <wp:posOffset>388620</wp:posOffset>
            </wp:positionV>
            <wp:extent cx="7175500" cy="3665220"/>
            <wp:effectExtent l="19050" t="0" r="6350" b="0"/>
            <wp:wrapTopAndBottom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 l="50038" t="2915" b="60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75500" cy="36652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sectPr w:rsidR="00FE4F04" w:rsidRPr="00EB190A" w:rsidSect="00FE4F04">
      <w:pgSz w:w="12240" w:h="15840"/>
      <w:pgMar w:top="1440" w:right="1440" w:bottom="1440" w:left="284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29A4281"/>
    <w:multiLevelType w:val="hybridMultilevel"/>
    <w:tmpl w:val="13A2925A"/>
    <w:lvl w:ilvl="0" w:tplc="F106F788">
      <w:numFmt w:val="bullet"/>
      <w:lvlText w:val="-"/>
      <w:lvlJc w:val="left"/>
      <w:pPr>
        <w:ind w:left="1798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>
    <w:nsid w:val="13BB2664"/>
    <w:multiLevelType w:val="hybridMultilevel"/>
    <w:tmpl w:val="39B40A3E"/>
    <w:lvl w:ilvl="0" w:tplc="F106F788">
      <w:numFmt w:val="bullet"/>
      <w:lvlText w:val="-"/>
      <w:lvlJc w:val="left"/>
      <w:pPr>
        <w:ind w:left="1078" w:hanging="360"/>
      </w:pPr>
      <w:rPr>
        <w:rFonts w:ascii="Calibri" w:eastAsiaTheme="minorHAnsi" w:hAnsi="Calibri" w:cstheme="minorBidi" w:hint="default"/>
      </w:rPr>
    </w:lvl>
    <w:lvl w:ilvl="1" w:tplc="04090003">
      <w:start w:val="1"/>
      <w:numFmt w:val="bullet"/>
      <w:lvlText w:val="o"/>
      <w:lvlJc w:val="left"/>
      <w:pPr>
        <w:ind w:left="1798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51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3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5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7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9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1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38" w:hanging="360"/>
      </w:pPr>
      <w:rPr>
        <w:rFonts w:ascii="Wingdings" w:hAnsi="Wingdings" w:hint="default"/>
      </w:rPr>
    </w:lvl>
  </w:abstractNum>
  <w:abstractNum w:abstractNumId="2">
    <w:nsid w:val="158A7F71"/>
    <w:multiLevelType w:val="hybridMultilevel"/>
    <w:tmpl w:val="AE2C7086"/>
    <w:lvl w:ilvl="0" w:tplc="04090001">
      <w:start w:val="1"/>
      <w:numFmt w:val="bullet"/>
      <w:lvlText w:val=""/>
      <w:lvlJc w:val="left"/>
      <w:pPr>
        <w:ind w:left="86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8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0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2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4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6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8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0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22" w:hanging="360"/>
      </w:pPr>
      <w:rPr>
        <w:rFonts w:ascii="Wingdings" w:hAnsi="Wingdings" w:hint="default"/>
      </w:rPr>
    </w:lvl>
  </w:abstractNum>
  <w:abstractNum w:abstractNumId="3">
    <w:nsid w:val="15B857BD"/>
    <w:multiLevelType w:val="hybridMultilevel"/>
    <w:tmpl w:val="460C859A"/>
    <w:lvl w:ilvl="0" w:tplc="F106F788">
      <w:numFmt w:val="bullet"/>
      <w:lvlText w:val="-"/>
      <w:lvlJc w:val="left"/>
      <w:pPr>
        <w:ind w:left="1798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>
    <w:nsid w:val="2357776B"/>
    <w:multiLevelType w:val="hybridMultilevel"/>
    <w:tmpl w:val="1A4069F4"/>
    <w:lvl w:ilvl="0" w:tplc="F106F788">
      <w:numFmt w:val="bullet"/>
      <w:lvlText w:val="-"/>
      <w:lvlJc w:val="left"/>
      <w:pPr>
        <w:ind w:left="1798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>
    <w:nsid w:val="31E00FAA"/>
    <w:multiLevelType w:val="hybridMultilevel"/>
    <w:tmpl w:val="3EBAB580"/>
    <w:lvl w:ilvl="0" w:tplc="F106F788">
      <w:numFmt w:val="bullet"/>
      <w:lvlText w:val="-"/>
      <w:lvlJc w:val="left"/>
      <w:pPr>
        <w:ind w:left="1798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>
    <w:nsid w:val="44B64946"/>
    <w:multiLevelType w:val="hybridMultilevel"/>
    <w:tmpl w:val="A83800B0"/>
    <w:lvl w:ilvl="0" w:tplc="04090003">
      <w:start w:val="1"/>
      <w:numFmt w:val="bullet"/>
      <w:lvlText w:val="o"/>
      <w:lvlJc w:val="left"/>
      <w:pPr>
        <w:ind w:left="862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58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0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2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4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6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8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0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22" w:hanging="360"/>
      </w:pPr>
      <w:rPr>
        <w:rFonts w:ascii="Wingdings" w:hAnsi="Wingdings" w:hint="default"/>
      </w:rPr>
    </w:lvl>
  </w:abstractNum>
  <w:abstractNum w:abstractNumId="7">
    <w:nsid w:val="70DD266B"/>
    <w:multiLevelType w:val="hybridMultilevel"/>
    <w:tmpl w:val="2C10BC4E"/>
    <w:lvl w:ilvl="0" w:tplc="F106F788">
      <w:numFmt w:val="bullet"/>
      <w:lvlText w:val="-"/>
      <w:lvlJc w:val="left"/>
      <w:pPr>
        <w:ind w:left="2518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8">
    <w:nsid w:val="725B4F66"/>
    <w:multiLevelType w:val="hybridMultilevel"/>
    <w:tmpl w:val="84DA16C0"/>
    <w:lvl w:ilvl="0" w:tplc="F106F788">
      <w:numFmt w:val="bullet"/>
      <w:lvlText w:val="-"/>
      <w:lvlJc w:val="left"/>
      <w:pPr>
        <w:ind w:left="122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58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0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2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4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6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8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0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22" w:hanging="360"/>
      </w:pPr>
      <w:rPr>
        <w:rFonts w:ascii="Wingdings" w:hAnsi="Wingdings" w:hint="default"/>
      </w:rPr>
    </w:lvl>
  </w:abstractNum>
  <w:abstractNum w:abstractNumId="9">
    <w:nsid w:val="7D742916"/>
    <w:multiLevelType w:val="hybridMultilevel"/>
    <w:tmpl w:val="BFC6A8CC"/>
    <w:lvl w:ilvl="0" w:tplc="F106F788">
      <w:numFmt w:val="bullet"/>
      <w:lvlText w:val="-"/>
      <w:lvlJc w:val="left"/>
      <w:pPr>
        <w:ind w:left="122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58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0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2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4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6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8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0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22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1"/>
  </w:num>
  <w:num w:numId="3">
    <w:abstractNumId w:val="0"/>
  </w:num>
  <w:num w:numId="4">
    <w:abstractNumId w:val="5"/>
  </w:num>
  <w:num w:numId="5">
    <w:abstractNumId w:val="3"/>
  </w:num>
  <w:num w:numId="6">
    <w:abstractNumId w:val="4"/>
  </w:num>
  <w:num w:numId="7">
    <w:abstractNumId w:val="8"/>
  </w:num>
  <w:num w:numId="8">
    <w:abstractNumId w:val="7"/>
  </w:num>
  <w:num w:numId="9">
    <w:abstractNumId w:val="6"/>
  </w:num>
  <w:num w:numId="10">
    <w:abstractNumId w:val="9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/>
  <w:trackRevisions/>
  <w:defaultTabStop w:val="720"/>
  <w:characterSpacingControl w:val="doNotCompress"/>
  <w:compat/>
  <w:rsids>
    <w:rsidRoot w:val="00FE4F04"/>
    <w:rsid w:val="001610C1"/>
    <w:rsid w:val="002164F2"/>
    <w:rsid w:val="00241F25"/>
    <w:rsid w:val="0057418F"/>
    <w:rsid w:val="005E6319"/>
    <w:rsid w:val="00722F0F"/>
    <w:rsid w:val="00A16BE8"/>
    <w:rsid w:val="00CA7BAF"/>
    <w:rsid w:val="00CC5B83"/>
    <w:rsid w:val="00D4334D"/>
    <w:rsid w:val="00DE067A"/>
    <w:rsid w:val="00EB190A"/>
    <w:rsid w:val="00FE4F04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>
      <o:colormenu v:ext="edit" fillcolor="none"/>
    </o:shapedefaults>
    <o:shapelayout v:ext="edit">
      <o:idmap v:ext="edit" data="1"/>
      <o:rules v:ext="edit">
        <o:r id="V:Rule4" type="connector" idref="#_x0000_s1039"/>
        <o:r id="V:Rule5" type="connector" idref="#_x0000_s1038"/>
        <o:r id="V:Rule6" type="connector" idref="#_x0000_s1028"/>
      </o:rules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DE067A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FE4F0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E4F04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D4334D"/>
    <w:pPr>
      <w:ind w:left="720"/>
      <w:contextualSpacing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4</Pages>
  <Words>376</Words>
  <Characters>2146</Characters>
  <Application>Microsoft Office Word</Application>
  <DocSecurity>0</DocSecurity>
  <Lines>17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Capgemini</Company>
  <LinksUpToDate>false</LinksUpToDate>
  <CharactersWithSpaces>2517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ASKOCZYL</dc:creator>
  <cp:lastModifiedBy>BWOJCIK</cp:lastModifiedBy>
  <cp:revision>6</cp:revision>
  <dcterms:created xsi:type="dcterms:W3CDTF">2015-10-30T08:41:00Z</dcterms:created>
  <dcterms:modified xsi:type="dcterms:W3CDTF">2015-10-30T10:51:00Z</dcterms:modified>
</cp:coreProperties>
</file>